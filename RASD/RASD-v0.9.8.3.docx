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A6AACA" w14:textId="1B2C6A66" w:rsidR="00BF1B52" w:rsidRPr="00A52DAA" w:rsidRDefault="00BF1B52" w:rsidP="00BF1B52">
      <w:r w:rsidRPr="00A52DAA">
        <w:rPr>
          <w:noProof/>
        </w:rPr>
        <w:drawing>
          <wp:inline distT="0" distB="0" distL="0" distR="0" wp14:anchorId="2450260E" wp14:editId="59A21679">
            <wp:extent cx="3230880" cy="975360"/>
            <wp:effectExtent l="0" t="0" r="7620" b="0"/>
            <wp:docPr id="27" name="Elemento grafic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o polimi-01.sv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3257436" cy="983377"/>
                    </a:xfrm>
                    <a:prstGeom prst="rect">
                      <a:avLst/>
                    </a:prstGeom>
                  </pic:spPr>
                </pic:pic>
              </a:graphicData>
            </a:graphic>
          </wp:inline>
        </w:drawing>
      </w:r>
    </w:p>
    <w:p w14:paraId="5503089D" w14:textId="00F45AE1" w:rsidR="00BF1B52" w:rsidRPr="00A52DAA" w:rsidRDefault="00BF1B52" w:rsidP="006B5876"/>
    <w:p w14:paraId="2A0119A1" w14:textId="4E2BCA15" w:rsidR="00072274" w:rsidRPr="00A52DAA" w:rsidRDefault="00F04C61" w:rsidP="00072274">
      <w:r w:rsidRPr="00A52DAA">
        <w:rPr>
          <w:noProof/>
        </w:rPr>
        <w:drawing>
          <wp:anchor distT="0" distB="0" distL="114300" distR="114300" simplePos="0" relativeHeight="251658240" behindDoc="1" locked="0" layoutInCell="1" allowOverlap="1" wp14:anchorId="1EF90174" wp14:editId="207CED69">
            <wp:simplePos x="0" y="0"/>
            <wp:positionH relativeFrom="column">
              <wp:posOffset>-720090</wp:posOffset>
            </wp:positionH>
            <wp:positionV relativeFrom="paragraph">
              <wp:posOffset>107950</wp:posOffset>
            </wp:positionV>
            <wp:extent cx="7551420" cy="2359660"/>
            <wp:effectExtent l="0" t="0" r="0" b="2540"/>
            <wp:wrapNone/>
            <wp:docPr id="52" name="Elemento grafico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pp banner.svg"/>
                    <pic:cNvPicPr/>
                  </pic:nvPicPr>
                  <pic:blipFill rotWithShape="1">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rcRect t="29845" b="10227"/>
                    <a:stretch/>
                  </pic:blipFill>
                  <pic:spPr bwMode="auto">
                    <a:xfrm>
                      <a:off x="0" y="0"/>
                      <a:ext cx="7551420" cy="2359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FC48F8" w14:textId="0EE140F6" w:rsidR="00072274" w:rsidRPr="00A52DAA" w:rsidRDefault="00072274" w:rsidP="00072274"/>
    <w:p w14:paraId="51214076" w14:textId="627D4B76" w:rsidR="00072274" w:rsidRPr="00A52DAA" w:rsidRDefault="00072274" w:rsidP="00072274"/>
    <w:p w14:paraId="7D8850E3" w14:textId="40CD093F" w:rsidR="00072274" w:rsidRPr="00A52DAA" w:rsidRDefault="00072274" w:rsidP="00072274"/>
    <w:p w14:paraId="58543C97" w14:textId="77777777" w:rsidR="00072274" w:rsidRPr="00A52DAA" w:rsidRDefault="00072274" w:rsidP="00072274"/>
    <w:p w14:paraId="0DF13A29" w14:textId="77777777" w:rsidR="00072274" w:rsidRPr="00A52DAA" w:rsidRDefault="00072274" w:rsidP="00072274"/>
    <w:p w14:paraId="0F023BC1" w14:textId="77777777" w:rsidR="00072274" w:rsidRPr="00A52DAA" w:rsidRDefault="00072274" w:rsidP="00072274"/>
    <w:p w14:paraId="1A42877F" w14:textId="77777777" w:rsidR="00072274" w:rsidRPr="00A52DAA" w:rsidRDefault="00072274" w:rsidP="00072274"/>
    <w:p w14:paraId="2111FE2C" w14:textId="197BACD3" w:rsidR="00072274" w:rsidRPr="00A52DAA" w:rsidRDefault="00072274" w:rsidP="00072274"/>
    <w:p w14:paraId="38A1D8D8" w14:textId="6DDE6FD4" w:rsidR="00072274" w:rsidRPr="00A52DAA" w:rsidRDefault="00072274" w:rsidP="00072274"/>
    <w:p w14:paraId="09751C91" w14:textId="77777777" w:rsidR="00F04C61" w:rsidRPr="00A52DAA" w:rsidRDefault="00F04C61" w:rsidP="00072274"/>
    <w:p w14:paraId="49B1202C" w14:textId="22ED871D" w:rsidR="006B5876" w:rsidRPr="00A52DAA" w:rsidRDefault="006B5876" w:rsidP="00072274">
      <w:pPr>
        <w:pStyle w:val="Title"/>
      </w:pPr>
      <w:r w:rsidRPr="00A52DAA">
        <w:t>Requirements Analysis</w:t>
      </w:r>
      <w:r w:rsidR="00072274" w:rsidRPr="00A52DAA">
        <w:br/>
      </w:r>
      <w:r w:rsidRPr="00A52DAA">
        <w:t>and Specification</w:t>
      </w:r>
      <w:r w:rsidR="00072274" w:rsidRPr="00A52DAA">
        <w:t xml:space="preserve"> </w:t>
      </w:r>
      <w:r w:rsidRPr="00A52DAA">
        <w:t>Document</w:t>
      </w:r>
    </w:p>
    <w:p w14:paraId="0D652E04" w14:textId="0E1A7549" w:rsidR="005D49D3" w:rsidRPr="00A52DAA" w:rsidRDefault="005D49D3" w:rsidP="005D49D3"/>
    <w:p w14:paraId="28122359" w14:textId="77777777" w:rsidR="005D49D3" w:rsidRPr="00A52DAA" w:rsidRDefault="005D49D3" w:rsidP="005D49D3"/>
    <w:p w14:paraId="5C46DE74" w14:textId="7952EC8C" w:rsidR="00207612" w:rsidRPr="00A52DAA" w:rsidRDefault="00B047BC" w:rsidP="00F04C61">
      <w:pPr>
        <w:pStyle w:val="Subtitle"/>
      </w:pPr>
      <w:r w:rsidRPr="00A52DAA">
        <w:t xml:space="preserve">Version </w:t>
      </w:r>
      <w:r w:rsidR="00072274" w:rsidRPr="00A52DAA">
        <w:t>1</w:t>
      </w:r>
      <w:r w:rsidR="00BA3A1A" w:rsidRPr="00A52DAA">
        <w:t xml:space="preserve"> – </w:t>
      </w:r>
      <w:r w:rsidR="005F5606" w:rsidRPr="00A52DAA">
        <w:t>0</w:t>
      </w:r>
      <w:r w:rsidR="00072274" w:rsidRPr="00A52DAA">
        <w:t>5</w:t>
      </w:r>
      <w:r w:rsidR="00BA3A1A" w:rsidRPr="00A52DAA">
        <w:t>/1</w:t>
      </w:r>
      <w:r w:rsidR="005F5606" w:rsidRPr="00A52DAA">
        <w:t>1</w:t>
      </w:r>
      <w:r w:rsidR="00BA3A1A" w:rsidRPr="00A52DAA">
        <w:t>/2019</w:t>
      </w:r>
    </w:p>
    <w:p w14:paraId="7D49AF31" w14:textId="77777777" w:rsidR="004320AB" w:rsidRPr="00A52DAA" w:rsidRDefault="004320AB" w:rsidP="004320AB"/>
    <w:p w14:paraId="35C812C7" w14:textId="25FD7D19" w:rsidR="00F04C61" w:rsidRPr="00A52DAA" w:rsidRDefault="00F04C61" w:rsidP="00F04C61">
      <w:pPr>
        <w:pBdr>
          <w:bottom w:val="single" w:sz="6" w:space="1" w:color="auto"/>
        </w:pBdr>
      </w:pPr>
    </w:p>
    <w:p w14:paraId="217C84E1" w14:textId="6598F1EC" w:rsidR="00F04C61" w:rsidRPr="00A52DAA" w:rsidRDefault="00F04C61" w:rsidP="00F04C61"/>
    <w:p w14:paraId="3785E05F" w14:textId="77777777" w:rsidR="00F04C61" w:rsidRPr="00A52DAA" w:rsidRDefault="00F04C61" w:rsidP="00F04C61"/>
    <w:p w14:paraId="6DEF6563" w14:textId="25D0FD7B" w:rsidR="00F04C61" w:rsidRPr="00A52DAA" w:rsidRDefault="00F04C61" w:rsidP="00F04C61">
      <w:pPr>
        <w:sectPr w:rsidR="00F04C61" w:rsidRPr="00A52DAA" w:rsidSect="00FB0D46">
          <w:headerReference w:type="default" r:id="rId12"/>
          <w:footerReference w:type="default" r:id="rId13"/>
          <w:pgSz w:w="11906" w:h="16838"/>
          <w:pgMar w:top="1417" w:right="1134" w:bottom="1134" w:left="1134" w:header="708" w:footer="708" w:gutter="0"/>
          <w:cols w:space="708"/>
          <w:titlePg/>
          <w:docGrid w:linePitch="360"/>
        </w:sectPr>
      </w:pPr>
    </w:p>
    <w:p w14:paraId="2603BCE0" w14:textId="3E26B4B5" w:rsidR="00207612" w:rsidRPr="00F85E53" w:rsidRDefault="00207612" w:rsidP="00F04C61">
      <w:pPr>
        <w:ind w:firstLine="709"/>
        <w:rPr>
          <w:rStyle w:val="Emphasis"/>
          <w:lang w:val="it-IT"/>
        </w:rPr>
      </w:pPr>
      <w:r w:rsidRPr="00F85E53">
        <w:rPr>
          <w:rStyle w:val="Emphasis"/>
          <w:lang w:val="it-IT"/>
        </w:rPr>
        <w:t>Authors:</w:t>
      </w:r>
    </w:p>
    <w:p w14:paraId="787196D8" w14:textId="6149622F" w:rsidR="00207612" w:rsidRPr="00F85E53" w:rsidRDefault="00207612" w:rsidP="00F04C61">
      <w:pPr>
        <w:ind w:firstLine="709"/>
        <w:rPr>
          <w:lang w:val="it-IT"/>
        </w:rPr>
      </w:pPr>
      <w:r w:rsidRPr="00F85E53">
        <w:rPr>
          <w:lang w:val="it-IT"/>
        </w:rPr>
        <w:t>Giulio A. Abbo</w:t>
      </w:r>
      <w:r w:rsidRPr="00F85E53">
        <w:rPr>
          <w:lang w:val="it-IT"/>
        </w:rPr>
        <w:tab/>
        <w:t>10538950</w:t>
      </w:r>
    </w:p>
    <w:p w14:paraId="38B4C286" w14:textId="7A8E8157" w:rsidR="00207612" w:rsidRPr="00F85E53" w:rsidRDefault="00207612" w:rsidP="00F04C61">
      <w:pPr>
        <w:ind w:firstLine="709"/>
        <w:rPr>
          <w:lang w:val="it-IT"/>
        </w:rPr>
      </w:pPr>
      <w:r w:rsidRPr="00F85E53">
        <w:rPr>
          <w:lang w:val="it-IT"/>
        </w:rPr>
        <w:t>Gianmarco Accordi</w:t>
      </w:r>
      <w:r w:rsidRPr="00F85E53">
        <w:rPr>
          <w:lang w:val="it-IT"/>
        </w:rPr>
        <w:tab/>
        <w:t>10587213</w:t>
      </w:r>
    </w:p>
    <w:p w14:paraId="09975172" w14:textId="378A1142" w:rsidR="00207612" w:rsidRPr="00F85E53" w:rsidRDefault="00207612" w:rsidP="00F04C61">
      <w:pPr>
        <w:ind w:firstLine="709"/>
        <w:rPr>
          <w:lang w:val="it-IT"/>
        </w:rPr>
      </w:pPr>
      <w:r w:rsidRPr="00F85E53">
        <w:rPr>
          <w:lang w:val="it-IT"/>
        </w:rPr>
        <w:t>Massimiliano Bonetti</w:t>
      </w:r>
      <w:r w:rsidRPr="00F85E53">
        <w:rPr>
          <w:lang w:val="it-IT"/>
        </w:rPr>
        <w:tab/>
        <w:t>10560496</w:t>
      </w:r>
    </w:p>
    <w:p w14:paraId="46C4F2E8" w14:textId="2FC2EEB7" w:rsidR="00207612" w:rsidRPr="00F85E53" w:rsidRDefault="00207612" w:rsidP="00F04C61">
      <w:pPr>
        <w:ind w:firstLine="2127"/>
        <w:rPr>
          <w:rStyle w:val="Emphasis"/>
          <w:lang w:val="it-IT"/>
        </w:rPr>
      </w:pPr>
      <w:r w:rsidRPr="00F85E53">
        <w:rPr>
          <w:rStyle w:val="Emphasis"/>
          <w:lang w:val="it-IT"/>
        </w:rPr>
        <w:t>Professor:</w:t>
      </w:r>
    </w:p>
    <w:p w14:paraId="644CADB5" w14:textId="0B7ABDC8" w:rsidR="00207612" w:rsidRPr="00F85E53" w:rsidRDefault="00207612" w:rsidP="00F04C61">
      <w:pPr>
        <w:ind w:firstLine="2127"/>
        <w:rPr>
          <w:lang w:val="it-IT"/>
        </w:rPr>
      </w:pPr>
      <w:r w:rsidRPr="00F85E53">
        <w:rPr>
          <w:lang w:val="it-IT"/>
        </w:rPr>
        <w:t>Elisabetta Di Nitto</w:t>
      </w:r>
    </w:p>
    <w:p w14:paraId="7ECF689C" w14:textId="3E10D69B" w:rsidR="00207612" w:rsidRPr="00A52DAA" w:rsidRDefault="00207612" w:rsidP="00F04C61">
      <w:pPr>
        <w:ind w:firstLine="2127"/>
        <w:rPr>
          <w:rStyle w:val="Emphasis"/>
        </w:rPr>
      </w:pPr>
      <w:r w:rsidRPr="00A52DAA">
        <w:rPr>
          <w:rStyle w:val="Emphasis"/>
        </w:rPr>
        <w:t>Academic year:</w:t>
      </w:r>
    </w:p>
    <w:p w14:paraId="7B53BE37" w14:textId="6697AB25" w:rsidR="00207612" w:rsidRPr="00A52DAA" w:rsidRDefault="00207612" w:rsidP="00F04C61">
      <w:pPr>
        <w:ind w:firstLine="2127"/>
        <w:rPr>
          <w:rStyle w:val="SubtleEmphasis"/>
          <w:i w:val="0"/>
          <w:iCs w:val="0"/>
          <w:color w:val="auto"/>
        </w:rPr>
        <w:sectPr w:rsidR="00207612" w:rsidRPr="00A52DAA" w:rsidSect="00207612">
          <w:type w:val="continuous"/>
          <w:pgSz w:w="11906" w:h="16838"/>
          <w:pgMar w:top="1417" w:right="1134" w:bottom="1134" w:left="1134" w:header="708" w:footer="708" w:gutter="0"/>
          <w:cols w:num="2" w:space="708"/>
          <w:docGrid w:linePitch="360"/>
        </w:sectPr>
      </w:pPr>
      <w:r w:rsidRPr="00A52DAA">
        <w:t>2019 – 20</w:t>
      </w:r>
      <w:r w:rsidR="00A52DAA" w:rsidRPr="00A52DAA">
        <w:t>20</w:t>
      </w:r>
    </w:p>
    <w:p w14:paraId="6ACD13E4" w14:textId="77777777" w:rsidR="00E24F60" w:rsidRPr="00A52DAA" w:rsidRDefault="004D3442" w:rsidP="00E24F60">
      <w:r w:rsidRPr="00A52DAA">
        <w:rPr>
          <w:rStyle w:val="SubtleEmphasis"/>
        </w:rPr>
        <w:br w:type="page"/>
      </w:r>
    </w:p>
    <w:sdt>
      <w:sdtPr>
        <w:rPr>
          <w:rFonts w:ascii="Garamond" w:eastAsiaTheme="minorEastAsia" w:hAnsi="Garamond" w:cstheme="minorBidi"/>
          <w:b w:val="0"/>
          <w:bCs w:val="0"/>
          <w:smallCaps w:val="0"/>
          <w:color w:val="auto"/>
          <w:sz w:val="24"/>
          <w:szCs w:val="22"/>
        </w:rPr>
        <w:id w:val="566237791"/>
        <w:docPartObj>
          <w:docPartGallery w:val="Table of Contents"/>
          <w:docPartUnique/>
        </w:docPartObj>
      </w:sdtPr>
      <w:sdtEndPr/>
      <w:sdtContent>
        <w:p w14:paraId="5880F029" w14:textId="4940CF26" w:rsidR="00E24F60" w:rsidRPr="00A52DAA" w:rsidRDefault="00A52DAA" w:rsidP="00E24F60">
          <w:pPr>
            <w:pStyle w:val="TOCHeading"/>
            <w:numPr>
              <w:ilvl w:val="0"/>
              <w:numId w:val="0"/>
            </w:numPr>
          </w:pPr>
          <w:r>
            <w:t>Contents</w:t>
          </w:r>
        </w:p>
        <w:p w14:paraId="144BE5E2" w14:textId="6507385A" w:rsidR="00C43A74" w:rsidRPr="00A52DAA" w:rsidRDefault="00E24F60">
          <w:pPr>
            <w:pStyle w:val="TOC1"/>
            <w:tabs>
              <w:tab w:val="left" w:pos="480"/>
              <w:tab w:val="right" w:leader="dot" w:pos="9628"/>
            </w:tabs>
            <w:rPr>
              <w:rFonts w:asciiTheme="minorHAnsi" w:hAnsiTheme="minorHAnsi"/>
              <w:noProof/>
              <w:sz w:val="22"/>
              <w:lang w:eastAsia="it-IT"/>
            </w:rPr>
          </w:pPr>
          <w:r w:rsidRPr="00A52DAA">
            <w:fldChar w:fldCharType="begin"/>
          </w:r>
          <w:r w:rsidRPr="00A52DAA">
            <w:instrText xml:space="preserve"> TOC \o "1-3" \h \z \u </w:instrText>
          </w:r>
          <w:r w:rsidRPr="00A52DAA">
            <w:fldChar w:fldCharType="separate"/>
          </w:r>
          <w:hyperlink w:anchor="_Toc23879796" w:history="1">
            <w:r w:rsidR="00C43A74" w:rsidRPr="00A52DAA">
              <w:rPr>
                <w:rStyle w:val="Hyperlink"/>
                <w:noProof/>
              </w:rPr>
              <w:t>1</w:t>
            </w:r>
            <w:r w:rsidR="00C43A74" w:rsidRPr="00A52DAA">
              <w:rPr>
                <w:rFonts w:asciiTheme="minorHAnsi" w:hAnsiTheme="minorHAnsi"/>
                <w:noProof/>
                <w:sz w:val="22"/>
                <w:lang w:eastAsia="it-IT"/>
              </w:rPr>
              <w:tab/>
            </w:r>
            <w:r w:rsidR="00C43A74" w:rsidRPr="00A52DAA">
              <w:rPr>
                <w:rStyle w:val="Hyperlink"/>
                <w:noProof/>
              </w:rPr>
              <w:t>Introduction</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_Toc23879796 \h </w:instrText>
            </w:r>
            <w:r w:rsidR="00C43A74" w:rsidRPr="00A52DAA">
              <w:rPr>
                <w:noProof/>
                <w:webHidden/>
              </w:rPr>
            </w:r>
            <w:r w:rsidR="00C43A74" w:rsidRPr="00A52DAA">
              <w:rPr>
                <w:noProof/>
                <w:webHidden/>
              </w:rPr>
              <w:fldChar w:fldCharType="separate"/>
            </w:r>
            <w:r w:rsidR="00C43A74" w:rsidRPr="00A52DAA">
              <w:rPr>
                <w:noProof/>
                <w:webHidden/>
              </w:rPr>
              <w:t>4</w:t>
            </w:r>
            <w:r w:rsidR="00C43A74" w:rsidRPr="00A52DAA">
              <w:rPr>
                <w:noProof/>
                <w:webHidden/>
              </w:rPr>
              <w:fldChar w:fldCharType="end"/>
            </w:r>
          </w:hyperlink>
        </w:p>
        <w:p w14:paraId="3EBEDB74" w14:textId="5FA062EE" w:rsidR="00C43A74" w:rsidRPr="00A52DAA" w:rsidRDefault="005D21C8">
          <w:pPr>
            <w:pStyle w:val="TOC2"/>
            <w:tabs>
              <w:tab w:val="left" w:pos="880"/>
              <w:tab w:val="right" w:leader="dot" w:pos="9628"/>
            </w:tabs>
            <w:rPr>
              <w:rFonts w:asciiTheme="minorHAnsi" w:hAnsiTheme="minorHAnsi"/>
              <w:noProof/>
              <w:sz w:val="22"/>
              <w:lang w:eastAsia="it-IT"/>
            </w:rPr>
          </w:pPr>
          <w:hyperlink w:anchor="_Toc23879797" w:history="1">
            <w:r w:rsidR="00C43A74" w:rsidRPr="00A52DAA">
              <w:rPr>
                <w:rStyle w:val="Hyperlink"/>
                <w:noProof/>
              </w:rPr>
              <w:t>1.A</w:t>
            </w:r>
            <w:r w:rsidR="00C43A74" w:rsidRPr="00A52DAA">
              <w:rPr>
                <w:rFonts w:asciiTheme="minorHAnsi" w:hAnsiTheme="minorHAnsi"/>
                <w:noProof/>
                <w:sz w:val="22"/>
                <w:lang w:eastAsia="it-IT"/>
              </w:rPr>
              <w:tab/>
            </w:r>
            <w:r w:rsidR="00C43A74" w:rsidRPr="00A52DAA">
              <w:rPr>
                <w:rStyle w:val="Hyperlink"/>
                <w:noProof/>
              </w:rPr>
              <w:t>Purpose</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_Toc23879797 \h </w:instrText>
            </w:r>
            <w:r w:rsidR="00C43A74" w:rsidRPr="00A52DAA">
              <w:rPr>
                <w:noProof/>
                <w:webHidden/>
              </w:rPr>
            </w:r>
            <w:r w:rsidR="00C43A74" w:rsidRPr="00A52DAA">
              <w:rPr>
                <w:noProof/>
                <w:webHidden/>
              </w:rPr>
              <w:fldChar w:fldCharType="separate"/>
            </w:r>
            <w:r w:rsidR="00C43A74" w:rsidRPr="00A52DAA">
              <w:rPr>
                <w:noProof/>
                <w:webHidden/>
              </w:rPr>
              <w:t>4</w:t>
            </w:r>
            <w:r w:rsidR="00C43A74" w:rsidRPr="00A52DAA">
              <w:rPr>
                <w:noProof/>
                <w:webHidden/>
              </w:rPr>
              <w:fldChar w:fldCharType="end"/>
            </w:r>
          </w:hyperlink>
        </w:p>
        <w:p w14:paraId="3AF5CE80" w14:textId="676598E1" w:rsidR="00C43A74" w:rsidRPr="00A52DAA" w:rsidRDefault="005D21C8">
          <w:pPr>
            <w:pStyle w:val="TOC3"/>
            <w:tabs>
              <w:tab w:val="left" w:pos="1320"/>
              <w:tab w:val="right" w:leader="dot" w:pos="9628"/>
            </w:tabs>
            <w:rPr>
              <w:rFonts w:asciiTheme="minorHAnsi" w:hAnsiTheme="minorHAnsi"/>
              <w:noProof/>
              <w:sz w:val="22"/>
              <w:lang w:eastAsia="it-IT"/>
            </w:rPr>
          </w:pPr>
          <w:hyperlink w:anchor="_Toc23879798" w:history="1">
            <w:r w:rsidR="00C43A74" w:rsidRPr="00A52DAA">
              <w:rPr>
                <w:rStyle w:val="Hyperlink"/>
                <w:noProof/>
              </w:rPr>
              <w:t>1.A.1</w:t>
            </w:r>
            <w:r w:rsidR="00C43A74" w:rsidRPr="00A52DAA">
              <w:rPr>
                <w:rFonts w:asciiTheme="minorHAnsi" w:hAnsiTheme="minorHAnsi"/>
                <w:noProof/>
                <w:sz w:val="22"/>
                <w:lang w:eastAsia="it-IT"/>
              </w:rPr>
              <w:tab/>
            </w:r>
            <w:r w:rsidR="00C43A74" w:rsidRPr="00A52DAA">
              <w:rPr>
                <w:rStyle w:val="Hyperlink"/>
                <w:noProof/>
              </w:rPr>
              <w:t>Problem overview</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_Toc23879798 \h </w:instrText>
            </w:r>
            <w:r w:rsidR="00C43A74" w:rsidRPr="00A52DAA">
              <w:rPr>
                <w:noProof/>
                <w:webHidden/>
              </w:rPr>
            </w:r>
            <w:r w:rsidR="00C43A74" w:rsidRPr="00A52DAA">
              <w:rPr>
                <w:noProof/>
                <w:webHidden/>
              </w:rPr>
              <w:fldChar w:fldCharType="separate"/>
            </w:r>
            <w:r w:rsidR="00C43A74" w:rsidRPr="00A52DAA">
              <w:rPr>
                <w:noProof/>
                <w:webHidden/>
              </w:rPr>
              <w:t>4</w:t>
            </w:r>
            <w:r w:rsidR="00C43A74" w:rsidRPr="00A52DAA">
              <w:rPr>
                <w:noProof/>
                <w:webHidden/>
              </w:rPr>
              <w:fldChar w:fldCharType="end"/>
            </w:r>
          </w:hyperlink>
        </w:p>
        <w:p w14:paraId="02FFEAC8" w14:textId="39F4140E" w:rsidR="00C43A74" w:rsidRPr="00A52DAA" w:rsidRDefault="005D21C8">
          <w:pPr>
            <w:pStyle w:val="TOC3"/>
            <w:tabs>
              <w:tab w:val="left" w:pos="1320"/>
              <w:tab w:val="right" w:leader="dot" w:pos="9628"/>
            </w:tabs>
            <w:rPr>
              <w:rFonts w:asciiTheme="minorHAnsi" w:hAnsiTheme="minorHAnsi"/>
              <w:noProof/>
              <w:sz w:val="22"/>
              <w:lang w:eastAsia="it-IT"/>
            </w:rPr>
          </w:pPr>
          <w:hyperlink w:anchor="_Toc23879799" w:history="1">
            <w:r w:rsidR="00C43A74" w:rsidRPr="00A52DAA">
              <w:rPr>
                <w:rStyle w:val="Hyperlink"/>
                <w:noProof/>
              </w:rPr>
              <w:t>1.A.2</w:t>
            </w:r>
            <w:r w:rsidR="00C43A74" w:rsidRPr="00A52DAA">
              <w:rPr>
                <w:rFonts w:asciiTheme="minorHAnsi" w:hAnsiTheme="minorHAnsi"/>
                <w:noProof/>
                <w:sz w:val="22"/>
                <w:lang w:eastAsia="it-IT"/>
              </w:rPr>
              <w:tab/>
            </w:r>
            <w:r w:rsidR="00C43A74" w:rsidRPr="00A52DAA">
              <w:rPr>
                <w:rStyle w:val="Hyperlink"/>
                <w:noProof/>
              </w:rPr>
              <w:t>Goals</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_Toc23879799 \h </w:instrText>
            </w:r>
            <w:r w:rsidR="00C43A74" w:rsidRPr="00A52DAA">
              <w:rPr>
                <w:noProof/>
                <w:webHidden/>
              </w:rPr>
            </w:r>
            <w:r w:rsidR="00C43A74" w:rsidRPr="00A52DAA">
              <w:rPr>
                <w:noProof/>
                <w:webHidden/>
              </w:rPr>
              <w:fldChar w:fldCharType="separate"/>
            </w:r>
            <w:r w:rsidR="00C43A74" w:rsidRPr="00A52DAA">
              <w:rPr>
                <w:noProof/>
                <w:webHidden/>
              </w:rPr>
              <w:t>4</w:t>
            </w:r>
            <w:r w:rsidR="00C43A74" w:rsidRPr="00A52DAA">
              <w:rPr>
                <w:noProof/>
                <w:webHidden/>
              </w:rPr>
              <w:fldChar w:fldCharType="end"/>
            </w:r>
          </w:hyperlink>
        </w:p>
        <w:p w14:paraId="2EDEABD0" w14:textId="38F93FA2" w:rsidR="00C43A74" w:rsidRPr="00A52DAA" w:rsidRDefault="005D21C8">
          <w:pPr>
            <w:pStyle w:val="TOC2"/>
            <w:tabs>
              <w:tab w:val="left" w:pos="880"/>
              <w:tab w:val="right" w:leader="dot" w:pos="9628"/>
            </w:tabs>
            <w:rPr>
              <w:rFonts w:asciiTheme="minorHAnsi" w:hAnsiTheme="minorHAnsi"/>
              <w:noProof/>
              <w:sz w:val="22"/>
              <w:lang w:eastAsia="it-IT"/>
            </w:rPr>
          </w:pPr>
          <w:hyperlink w:anchor="_Toc23879800" w:history="1">
            <w:r w:rsidR="00C43A74" w:rsidRPr="00A52DAA">
              <w:rPr>
                <w:rStyle w:val="Hyperlink"/>
                <w:noProof/>
              </w:rPr>
              <w:t>1.B</w:t>
            </w:r>
            <w:r w:rsidR="00C43A74" w:rsidRPr="00A52DAA">
              <w:rPr>
                <w:rFonts w:asciiTheme="minorHAnsi" w:hAnsiTheme="minorHAnsi"/>
                <w:noProof/>
                <w:sz w:val="22"/>
                <w:lang w:eastAsia="it-IT"/>
              </w:rPr>
              <w:tab/>
            </w:r>
            <w:r w:rsidR="00C43A74" w:rsidRPr="00A52DAA">
              <w:rPr>
                <w:rStyle w:val="Hyperlink"/>
                <w:noProof/>
              </w:rPr>
              <w:t>Scope</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_Toc23879800 \h </w:instrText>
            </w:r>
            <w:r w:rsidR="00C43A74" w:rsidRPr="00A52DAA">
              <w:rPr>
                <w:noProof/>
                <w:webHidden/>
              </w:rPr>
            </w:r>
            <w:r w:rsidR="00C43A74" w:rsidRPr="00A52DAA">
              <w:rPr>
                <w:noProof/>
                <w:webHidden/>
              </w:rPr>
              <w:fldChar w:fldCharType="separate"/>
            </w:r>
            <w:r w:rsidR="00C43A74" w:rsidRPr="00A52DAA">
              <w:rPr>
                <w:noProof/>
                <w:webHidden/>
              </w:rPr>
              <w:t>4</w:t>
            </w:r>
            <w:r w:rsidR="00C43A74" w:rsidRPr="00A52DAA">
              <w:rPr>
                <w:noProof/>
                <w:webHidden/>
              </w:rPr>
              <w:fldChar w:fldCharType="end"/>
            </w:r>
          </w:hyperlink>
        </w:p>
        <w:p w14:paraId="2F720409" w14:textId="4F0E7144" w:rsidR="00C43A74" w:rsidRPr="00A52DAA" w:rsidRDefault="005D21C8">
          <w:pPr>
            <w:pStyle w:val="TOC2"/>
            <w:tabs>
              <w:tab w:val="left" w:pos="880"/>
              <w:tab w:val="right" w:leader="dot" w:pos="9628"/>
            </w:tabs>
            <w:rPr>
              <w:rFonts w:asciiTheme="minorHAnsi" w:hAnsiTheme="minorHAnsi"/>
              <w:noProof/>
              <w:sz w:val="22"/>
              <w:lang w:eastAsia="it-IT"/>
            </w:rPr>
          </w:pPr>
          <w:hyperlink w:anchor="_Toc23879801" w:history="1">
            <w:r w:rsidR="00C43A74" w:rsidRPr="00A52DAA">
              <w:rPr>
                <w:rStyle w:val="Hyperlink"/>
                <w:noProof/>
              </w:rPr>
              <w:t>1.C</w:t>
            </w:r>
            <w:r w:rsidR="00C43A74" w:rsidRPr="00A52DAA">
              <w:rPr>
                <w:rFonts w:asciiTheme="minorHAnsi" w:hAnsiTheme="minorHAnsi"/>
                <w:noProof/>
                <w:sz w:val="22"/>
                <w:lang w:eastAsia="it-IT"/>
              </w:rPr>
              <w:tab/>
            </w:r>
            <w:r w:rsidR="00C43A74" w:rsidRPr="00A52DAA">
              <w:rPr>
                <w:rStyle w:val="Hyperlink"/>
                <w:noProof/>
              </w:rPr>
              <w:t>Definitions, acronyms, abbreviations</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_Toc23879801 \h </w:instrText>
            </w:r>
            <w:r w:rsidR="00C43A74" w:rsidRPr="00A52DAA">
              <w:rPr>
                <w:noProof/>
                <w:webHidden/>
              </w:rPr>
            </w:r>
            <w:r w:rsidR="00C43A74" w:rsidRPr="00A52DAA">
              <w:rPr>
                <w:noProof/>
                <w:webHidden/>
              </w:rPr>
              <w:fldChar w:fldCharType="separate"/>
            </w:r>
            <w:r w:rsidR="00C43A74" w:rsidRPr="00A52DAA">
              <w:rPr>
                <w:noProof/>
                <w:webHidden/>
              </w:rPr>
              <w:t>7</w:t>
            </w:r>
            <w:r w:rsidR="00C43A74" w:rsidRPr="00A52DAA">
              <w:rPr>
                <w:noProof/>
                <w:webHidden/>
              </w:rPr>
              <w:fldChar w:fldCharType="end"/>
            </w:r>
          </w:hyperlink>
        </w:p>
        <w:p w14:paraId="4411A3F6" w14:textId="13359210" w:rsidR="00C43A74" w:rsidRPr="00A52DAA" w:rsidRDefault="005D21C8">
          <w:pPr>
            <w:pStyle w:val="TOC3"/>
            <w:tabs>
              <w:tab w:val="left" w:pos="1320"/>
              <w:tab w:val="right" w:leader="dot" w:pos="9628"/>
            </w:tabs>
            <w:rPr>
              <w:rFonts w:asciiTheme="minorHAnsi" w:hAnsiTheme="minorHAnsi"/>
              <w:noProof/>
              <w:sz w:val="22"/>
              <w:lang w:eastAsia="it-IT"/>
            </w:rPr>
          </w:pPr>
          <w:hyperlink w:anchor="_Toc23879802" w:history="1">
            <w:r w:rsidR="00C43A74" w:rsidRPr="00A52DAA">
              <w:rPr>
                <w:rStyle w:val="Hyperlink"/>
                <w:noProof/>
              </w:rPr>
              <w:t>1.C.1</w:t>
            </w:r>
            <w:r w:rsidR="00C43A74" w:rsidRPr="00A52DAA">
              <w:rPr>
                <w:rFonts w:asciiTheme="minorHAnsi" w:hAnsiTheme="minorHAnsi"/>
                <w:noProof/>
                <w:sz w:val="22"/>
                <w:lang w:eastAsia="it-IT"/>
              </w:rPr>
              <w:tab/>
            </w:r>
            <w:r w:rsidR="00C43A74" w:rsidRPr="00A52DAA">
              <w:rPr>
                <w:rStyle w:val="Hyperlink"/>
                <w:noProof/>
              </w:rPr>
              <w:t>Definitions</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_Toc23879802 \h </w:instrText>
            </w:r>
            <w:r w:rsidR="00C43A74" w:rsidRPr="00A52DAA">
              <w:rPr>
                <w:noProof/>
                <w:webHidden/>
              </w:rPr>
            </w:r>
            <w:r w:rsidR="00C43A74" w:rsidRPr="00A52DAA">
              <w:rPr>
                <w:noProof/>
                <w:webHidden/>
              </w:rPr>
              <w:fldChar w:fldCharType="separate"/>
            </w:r>
            <w:r w:rsidR="00C43A74" w:rsidRPr="00A52DAA">
              <w:rPr>
                <w:noProof/>
                <w:webHidden/>
              </w:rPr>
              <w:t>7</w:t>
            </w:r>
            <w:r w:rsidR="00C43A74" w:rsidRPr="00A52DAA">
              <w:rPr>
                <w:noProof/>
                <w:webHidden/>
              </w:rPr>
              <w:fldChar w:fldCharType="end"/>
            </w:r>
          </w:hyperlink>
        </w:p>
        <w:p w14:paraId="73CBF446" w14:textId="2C9FB823" w:rsidR="00C43A74" w:rsidRPr="00A52DAA" w:rsidRDefault="005D21C8">
          <w:pPr>
            <w:pStyle w:val="TOC3"/>
            <w:tabs>
              <w:tab w:val="left" w:pos="1320"/>
              <w:tab w:val="right" w:leader="dot" w:pos="9628"/>
            </w:tabs>
            <w:rPr>
              <w:rFonts w:asciiTheme="minorHAnsi" w:hAnsiTheme="minorHAnsi"/>
              <w:noProof/>
              <w:sz w:val="22"/>
              <w:lang w:eastAsia="it-IT"/>
            </w:rPr>
          </w:pPr>
          <w:hyperlink w:anchor="_Toc23879803" w:history="1">
            <w:r w:rsidR="00C43A74" w:rsidRPr="00A52DAA">
              <w:rPr>
                <w:rStyle w:val="Hyperlink"/>
                <w:noProof/>
              </w:rPr>
              <w:t>1.C.2</w:t>
            </w:r>
            <w:r w:rsidR="00C43A74" w:rsidRPr="00A52DAA">
              <w:rPr>
                <w:rFonts w:asciiTheme="minorHAnsi" w:hAnsiTheme="minorHAnsi"/>
                <w:noProof/>
                <w:sz w:val="22"/>
                <w:lang w:eastAsia="it-IT"/>
              </w:rPr>
              <w:tab/>
            </w:r>
            <w:r w:rsidR="00C43A74" w:rsidRPr="00A52DAA">
              <w:rPr>
                <w:rStyle w:val="Hyperlink"/>
                <w:noProof/>
              </w:rPr>
              <w:t>Acronyms</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_Toc23879803 \h </w:instrText>
            </w:r>
            <w:r w:rsidR="00C43A74" w:rsidRPr="00A52DAA">
              <w:rPr>
                <w:noProof/>
                <w:webHidden/>
              </w:rPr>
            </w:r>
            <w:r w:rsidR="00C43A74" w:rsidRPr="00A52DAA">
              <w:rPr>
                <w:noProof/>
                <w:webHidden/>
              </w:rPr>
              <w:fldChar w:fldCharType="separate"/>
            </w:r>
            <w:r w:rsidR="00C43A74" w:rsidRPr="00A52DAA">
              <w:rPr>
                <w:noProof/>
                <w:webHidden/>
              </w:rPr>
              <w:t>7</w:t>
            </w:r>
            <w:r w:rsidR="00C43A74" w:rsidRPr="00A52DAA">
              <w:rPr>
                <w:noProof/>
                <w:webHidden/>
              </w:rPr>
              <w:fldChar w:fldCharType="end"/>
            </w:r>
          </w:hyperlink>
        </w:p>
        <w:p w14:paraId="72670E73" w14:textId="51E5A308" w:rsidR="00C43A74" w:rsidRPr="00A52DAA" w:rsidRDefault="005D21C8">
          <w:pPr>
            <w:pStyle w:val="TOC3"/>
            <w:tabs>
              <w:tab w:val="left" w:pos="1320"/>
              <w:tab w:val="right" w:leader="dot" w:pos="9628"/>
            </w:tabs>
            <w:rPr>
              <w:rFonts w:asciiTheme="minorHAnsi" w:hAnsiTheme="minorHAnsi"/>
              <w:noProof/>
              <w:sz w:val="22"/>
              <w:lang w:eastAsia="it-IT"/>
            </w:rPr>
          </w:pPr>
          <w:hyperlink w:anchor="_Toc23879804" w:history="1">
            <w:r w:rsidR="00C43A74" w:rsidRPr="00A52DAA">
              <w:rPr>
                <w:rStyle w:val="Hyperlink"/>
                <w:noProof/>
              </w:rPr>
              <w:t>1.C.3</w:t>
            </w:r>
            <w:r w:rsidR="00C43A74" w:rsidRPr="00A52DAA">
              <w:rPr>
                <w:rFonts w:asciiTheme="minorHAnsi" w:hAnsiTheme="minorHAnsi"/>
                <w:noProof/>
                <w:sz w:val="22"/>
                <w:lang w:eastAsia="it-IT"/>
              </w:rPr>
              <w:tab/>
            </w:r>
            <w:r w:rsidR="00C43A74" w:rsidRPr="00A52DAA">
              <w:rPr>
                <w:rStyle w:val="Hyperlink"/>
                <w:noProof/>
              </w:rPr>
              <w:t>Abbreviations</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_Toc23879804 \h </w:instrText>
            </w:r>
            <w:r w:rsidR="00C43A74" w:rsidRPr="00A52DAA">
              <w:rPr>
                <w:noProof/>
                <w:webHidden/>
              </w:rPr>
            </w:r>
            <w:r w:rsidR="00C43A74" w:rsidRPr="00A52DAA">
              <w:rPr>
                <w:noProof/>
                <w:webHidden/>
              </w:rPr>
              <w:fldChar w:fldCharType="separate"/>
            </w:r>
            <w:r w:rsidR="00C43A74" w:rsidRPr="00A52DAA">
              <w:rPr>
                <w:noProof/>
                <w:webHidden/>
              </w:rPr>
              <w:t>7</w:t>
            </w:r>
            <w:r w:rsidR="00C43A74" w:rsidRPr="00A52DAA">
              <w:rPr>
                <w:noProof/>
                <w:webHidden/>
              </w:rPr>
              <w:fldChar w:fldCharType="end"/>
            </w:r>
          </w:hyperlink>
        </w:p>
        <w:p w14:paraId="76A236B4" w14:textId="0E6ED8A0" w:rsidR="00C43A74" w:rsidRPr="00A52DAA" w:rsidRDefault="005D21C8">
          <w:pPr>
            <w:pStyle w:val="TOC2"/>
            <w:tabs>
              <w:tab w:val="left" w:pos="880"/>
              <w:tab w:val="right" w:leader="dot" w:pos="9628"/>
            </w:tabs>
            <w:rPr>
              <w:rFonts w:asciiTheme="minorHAnsi" w:hAnsiTheme="minorHAnsi"/>
              <w:noProof/>
              <w:sz w:val="22"/>
              <w:lang w:eastAsia="it-IT"/>
            </w:rPr>
          </w:pPr>
          <w:hyperlink w:anchor="_Toc23879805" w:history="1">
            <w:r w:rsidR="00C43A74" w:rsidRPr="00A52DAA">
              <w:rPr>
                <w:rStyle w:val="Hyperlink"/>
                <w:noProof/>
              </w:rPr>
              <w:t>1.D</w:t>
            </w:r>
            <w:r w:rsidR="00C43A74" w:rsidRPr="00A52DAA">
              <w:rPr>
                <w:rFonts w:asciiTheme="minorHAnsi" w:hAnsiTheme="minorHAnsi"/>
                <w:noProof/>
                <w:sz w:val="22"/>
                <w:lang w:eastAsia="it-IT"/>
              </w:rPr>
              <w:tab/>
            </w:r>
            <w:r w:rsidR="00C43A74" w:rsidRPr="00A52DAA">
              <w:rPr>
                <w:rStyle w:val="Hyperlink"/>
                <w:noProof/>
              </w:rPr>
              <w:t>Revision history</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_Toc23879805 \h </w:instrText>
            </w:r>
            <w:r w:rsidR="00C43A74" w:rsidRPr="00A52DAA">
              <w:rPr>
                <w:noProof/>
                <w:webHidden/>
              </w:rPr>
            </w:r>
            <w:r w:rsidR="00C43A74" w:rsidRPr="00A52DAA">
              <w:rPr>
                <w:noProof/>
                <w:webHidden/>
              </w:rPr>
              <w:fldChar w:fldCharType="separate"/>
            </w:r>
            <w:r w:rsidR="00C43A74" w:rsidRPr="00A52DAA">
              <w:rPr>
                <w:noProof/>
                <w:webHidden/>
              </w:rPr>
              <w:t>7</w:t>
            </w:r>
            <w:r w:rsidR="00C43A74" w:rsidRPr="00A52DAA">
              <w:rPr>
                <w:noProof/>
                <w:webHidden/>
              </w:rPr>
              <w:fldChar w:fldCharType="end"/>
            </w:r>
          </w:hyperlink>
        </w:p>
        <w:p w14:paraId="48198B01" w14:textId="46E2238D" w:rsidR="00C43A74" w:rsidRPr="00A52DAA" w:rsidRDefault="005D21C8">
          <w:pPr>
            <w:pStyle w:val="TOC2"/>
            <w:tabs>
              <w:tab w:val="left" w:pos="880"/>
              <w:tab w:val="right" w:leader="dot" w:pos="9628"/>
            </w:tabs>
            <w:rPr>
              <w:rFonts w:asciiTheme="minorHAnsi" w:hAnsiTheme="minorHAnsi"/>
              <w:noProof/>
              <w:sz w:val="22"/>
              <w:lang w:eastAsia="it-IT"/>
            </w:rPr>
          </w:pPr>
          <w:hyperlink w:anchor="_Toc23879806" w:history="1">
            <w:r w:rsidR="00C43A74" w:rsidRPr="00A52DAA">
              <w:rPr>
                <w:rStyle w:val="Hyperlink"/>
                <w:noProof/>
              </w:rPr>
              <w:t>1.E</w:t>
            </w:r>
            <w:r w:rsidR="00C43A74" w:rsidRPr="00A52DAA">
              <w:rPr>
                <w:rFonts w:asciiTheme="minorHAnsi" w:hAnsiTheme="minorHAnsi"/>
                <w:noProof/>
                <w:sz w:val="22"/>
                <w:lang w:eastAsia="it-IT"/>
              </w:rPr>
              <w:tab/>
            </w:r>
            <w:r w:rsidR="00C43A74" w:rsidRPr="00A52DAA">
              <w:rPr>
                <w:rStyle w:val="Hyperlink"/>
                <w:noProof/>
              </w:rPr>
              <w:t>Document structure</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_Toc23879806 \h </w:instrText>
            </w:r>
            <w:r w:rsidR="00C43A74" w:rsidRPr="00A52DAA">
              <w:rPr>
                <w:noProof/>
                <w:webHidden/>
              </w:rPr>
            </w:r>
            <w:r w:rsidR="00C43A74" w:rsidRPr="00A52DAA">
              <w:rPr>
                <w:noProof/>
                <w:webHidden/>
              </w:rPr>
              <w:fldChar w:fldCharType="separate"/>
            </w:r>
            <w:r w:rsidR="00C43A74" w:rsidRPr="00A52DAA">
              <w:rPr>
                <w:noProof/>
                <w:webHidden/>
              </w:rPr>
              <w:t>7</w:t>
            </w:r>
            <w:r w:rsidR="00C43A74" w:rsidRPr="00A52DAA">
              <w:rPr>
                <w:noProof/>
                <w:webHidden/>
              </w:rPr>
              <w:fldChar w:fldCharType="end"/>
            </w:r>
          </w:hyperlink>
        </w:p>
        <w:p w14:paraId="16F689B2" w14:textId="06A2ED5B" w:rsidR="00C43A74" w:rsidRPr="00A52DAA" w:rsidRDefault="005D21C8">
          <w:pPr>
            <w:pStyle w:val="TOC1"/>
            <w:tabs>
              <w:tab w:val="left" w:pos="480"/>
              <w:tab w:val="right" w:leader="dot" w:pos="9628"/>
            </w:tabs>
            <w:rPr>
              <w:rFonts w:asciiTheme="minorHAnsi" w:hAnsiTheme="minorHAnsi"/>
              <w:noProof/>
              <w:sz w:val="22"/>
              <w:lang w:eastAsia="it-IT"/>
            </w:rPr>
          </w:pPr>
          <w:hyperlink w:anchor="_Toc23879807" w:history="1">
            <w:r w:rsidR="00C43A74" w:rsidRPr="00A52DAA">
              <w:rPr>
                <w:rStyle w:val="Hyperlink"/>
                <w:noProof/>
              </w:rPr>
              <w:t>2</w:t>
            </w:r>
            <w:r w:rsidR="00C43A74" w:rsidRPr="00A52DAA">
              <w:rPr>
                <w:rFonts w:asciiTheme="minorHAnsi" w:hAnsiTheme="minorHAnsi"/>
                <w:noProof/>
                <w:sz w:val="22"/>
                <w:lang w:eastAsia="it-IT"/>
              </w:rPr>
              <w:tab/>
            </w:r>
            <w:r w:rsidR="00C43A74" w:rsidRPr="00A52DAA">
              <w:rPr>
                <w:rStyle w:val="Hyperlink"/>
                <w:noProof/>
              </w:rPr>
              <w:t>Overall description</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_Toc23879807 \h </w:instrText>
            </w:r>
            <w:r w:rsidR="00C43A74" w:rsidRPr="00A52DAA">
              <w:rPr>
                <w:noProof/>
                <w:webHidden/>
              </w:rPr>
            </w:r>
            <w:r w:rsidR="00C43A74" w:rsidRPr="00A52DAA">
              <w:rPr>
                <w:noProof/>
                <w:webHidden/>
              </w:rPr>
              <w:fldChar w:fldCharType="separate"/>
            </w:r>
            <w:r w:rsidR="00C43A74" w:rsidRPr="00A52DAA">
              <w:rPr>
                <w:noProof/>
                <w:webHidden/>
              </w:rPr>
              <w:t>9</w:t>
            </w:r>
            <w:r w:rsidR="00C43A74" w:rsidRPr="00A52DAA">
              <w:rPr>
                <w:noProof/>
                <w:webHidden/>
              </w:rPr>
              <w:fldChar w:fldCharType="end"/>
            </w:r>
          </w:hyperlink>
        </w:p>
        <w:p w14:paraId="0B0D2D76" w14:textId="1D669D47" w:rsidR="00C43A74" w:rsidRPr="00A52DAA" w:rsidRDefault="005D21C8">
          <w:pPr>
            <w:pStyle w:val="TOC2"/>
            <w:tabs>
              <w:tab w:val="left" w:pos="880"/>
              <w:tab w:val="right" w:leader="dot" w:pos="9628"/>
            </w:tabs>
            <w:rPr>
              <w:rFonts w:asciiTheme="minorHAnsi" w:hAnsiTheme="minorHAnsi"/>
              <w:noProof/>
              <w:sz w:val="22"/>
              <w:lang w:eastAsia="it-IT"/>
            </w:rPr>
          </w:pPr>
          <w:hyperlink w:anchor="_Toc23879808" w:history="1">
            <w:r w:rsidR="00C43A74" w:rsidRPr="00A52DAA">
              <w:rPr>
                <w:rStyle w:val="Hyperlink"/>
                <w:noProof/>
              </w:rPr>
              <w:t>2.A</w:t>
            </w:r>
            <w:r w:rsidR="00C43A74" w:rsidRPr="00A52DAA">
              <w:rPr>
                <w:rFonts w:asciiTheme="minorHAnsi" w:hAnsiTheme="minorHAnsi"/>
                <w:noProof/>
                <w:sz w:val="22"/>
                <w:lang w:eastAsia="it-IT"/>
              </w:rPr>
              <w:tab/>
            </w:r>
            <w:r w:rsidR="00C43A74" w:rsidRPr="00A52DAA">
              <w:rPr>
                <w:rStyle w:val="Hyperlink"/>
                <w:noProof/>
              </w:rPr>
              <w:t>Product perspective</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_Toc23879808 \h </w:instrText>
            </w:r>
            <w:r w:rsidR="00C43A74" w:rsidRPr="00A52DAA">
              <w:rPr>
                <w:noProof/>
                <w:webHidden/>
              </w:rPr>
            </w:r>
            <w:r w:rsidR="00C43A74" w:rsidRPr="00A52DAA">
              <w:rPr>
                <w:noProof/>
                <w:webHidden/>
              </w:rPr>
              <w:fldChar w:fldCharType="separate"/>
            </w:r>
            <w:r w:rsidR="00C43A74" w:rsidRPr="00A52DAA">
              <w:rPr>
                <w:noProof/>
                <w:webHidden/>
              </w:rPr>
              <w:t>9</w:t>
            </w:r>
            <w:r w:rsidR="00C43A74" w:rsidRPr="00A52DAA">
              <w:rPr>
                <w:noProof/>
                <w:webHidden/>
              </w:rPr>
              <w:fldChar w:fldCharType="end"/>
            </w:r>
          </w:hyperlink>
        </w:p>
        <w:p w14:paraId="1395B966" w14:textId="3BF3F311" w:rsidR="00C43A74" w:rsidRPr="00A52DAA" w:rsidRDefault="005D21C8">
          <w:pPr>
            <w:pStyle w:val="TOC2"/>
            <w:tabs>
              <w:tab w:val="left" w:pos="880"/>
              <w:tab w:val="right" w:leader="dot" w:pos="9628"/>
            </w:tabs>
            <w:rPr>
              <w:rFonts w:asciiTheme="minorHAnsi" w:hAnsiTheme="minorHAnsi"/>
              <w:noProof/>
              <w:sz w:val="22"/>
              <w:lang w:eastAsia="it-IT"/>
            </w:rPr>
          </w:pPr>
          <w:hyperlink w:anchor="_Toc23879809" w:history="1">
            <w:r w:rsidR="00C43A74" w:rsidRPr="00A52DAA">
              <w:rPr>
                <w:rStyle w:val="Hyperlink"/>
                <w:noProof/>
              </w:rPr>
              <w:t>2.B</w:t>
            </w:r>
            <w:r w:rsidR="00C43A74" w:rsidRPr="00A52DAA">
              <w:rPr>
                <w:rFonts w:asciiTheme="minorHAnsi" w:hAnsiTheme="minorHAnsi"/>
                <w:noProof/>
                <w:sz w:val="22"/>
                <w:lang w:eastAsia="it-IT"/>
              </w:rPr>
              <w:tab/>
            </w:r>
            <w:r w:rsidR="00C43A74" w:rsidRPr="00A52DAA">
              <w:rPr>
                <w:rStyle w:val="Hyperlink"/>
                <w:noProof/>
              </w:rPr>
              <w:t>Product functions</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_Toc23879809 \h </w:instrText>
            </w:r>
            <w:r w:rsidR="00C43A74" w:rsidRPr="00A52DAA">
              <w:rPr>
                <w:noProof/>
                <w:webHidden/>
              </w:rPr>
            </w:r>
            <w:r w:rsidR="00C43A74" w:rsidRPr="00A52DAA">
              <w:rPr>
                <w:noProof/>
                <w:webHidden/>
              </w:rPr>
              <w:fldChar w:fldCharType="separate"/>
            </w:r>
            <w:r w:rsidR="00C43A74" w:rsidRPr="00A52DAA">
              <w:rPr>
                <w:noProof/>
                <w:webHidden/>
              </w:rPr>
              <w:t>11</w:t>
            </w:r>
            <w:r w:rsidR="00C43A74" w:rsidRPr="00A52DAA">
              <w:rPr>
                <w:noProof/>
                <w:webHidden/>
              </w:rPr>
              <w:fldChar w:fldCharType="end"/>
            </w:r>
          </w:hyperlink>
        </w:p>
        <w:p w14:paraId="71F63400" w14:textId="3AFABD88" w:rsidR="00C43A74" w:rsidRPr="00A52DAA" w:rsidRDefault="005D21C8">
          <w:pPr>
            <w:pStyle w:val="TOC2"/>
            <w:tabs>
              <w:tab w:val="left" w:pos="880"/>
              <w:tab w:val="right" w:leader="dot" w:pos="9628"/>
            </w:tabs>
            <w:rPr>
              <w:rFonts w:asciiTheme="minorHAnsi" w:hAnsiTheme="minorHAnsi"/>
              <w:noProof/>
              <w:sz w:val="22"/>
              <w:lang w:eastAsia="it-IT"/>
            </w:rPr>
          </w:pPr>
          <w:hyperlink w:anchor="_Toc23879810" w:history="1">
            <w:r w:rsidR="00C43A74" w:rsidRPr="00A52DAA">
              <w:rPr>
                <w:rStyle w:val="Hyperlink"/>
                <w:noProof/>
              </w:rPr>
              <w:t>2.C</w:t>
            </w:r>
            <w:r w:rsidR="00C43A74" w:rsidRPr="00A52DAA">
              <w:rPr>
                <w:rFonts w:asciiTheme="minorHAnsi" w:hAnsiTheme="minorHAnsi"/>
                <w:noProof/>
                <w:sz w:val="22"/>
                <w:lang w:eastAsia="it-IT"/>
              </w:rPr>
              <w:tab/>
            </w:r>
            <w:r w:rsidR="00C43A74" w:rsidRPr="00A52DAA">
              <w:rPr>
                <w:rStyle w:val="Hyperlink"/>
                <w:noProof/>
              </w:rPr>
              <w:t>User characteristics</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_Toc23879810 \h </w:instrText>
            </w:r>
            <w:r w:rsidR="00C43A74" w:rsidRPr="00A52DAA">
              <w:rPr>
                <w:noProof/>
                <w:webHidden/>
              </w:rPr>
            </w:r>
            <w:r w:rsidR="00C43A74" w:rsidRPr="00A52DAA">
              <w:rPr>
                <w:noProof/>
                <w:webHidden/>
              </w:rPr>
              <w:fldChar w:fldCharType="separate"/>
            </w:r>
            <w:r w:rsidR="00C43A74" w:rsidRPr="00A52DAA">
              <w:rPr>
                <w:noProof/>
                <w:webHidden/>
              </w:rPr>
              <w:t>12</w:t>
            </w:r>
            <w:r w:rsidR="00C43A74" w:rsidRPr="00A52DAA">
              <w:rPr>
                <w:noProof/>
                <w:webHidden/>
              </w:rPr>
              <w:fldChar w:fldCharType="end"/>
            </w:r>
          </w:hyperlink>
        </w:p>
        <w:p w14:paraId="0D35DBD0" w14:textId="56EAB1DB" w:rsidR="00C43A74" w:rsidRPr="00A52DAA" w:rsidRDefault="005D21C8">
          <w:pPr>
            <w:pStyle w:val="TOC3"/>
            <w:tabs>
              <w:tab w:val="left" w:pos="1320"/>
              <w:tab w:val="right" w:leader="dot" w:pos="9628"/>
            </w:tabs>
            <w:rPr>
              <w:rFonts w:asciiTheme="minorHAnsi" w:hAnsiTheme="minorHAnsi"/>
              <w:noProof/>
              <w:sz w:val="22"/>
              <w:lang w:eastAsia="it-IT"/>
            </w:rPr>
          </w:pPr>
          <w:hyperlink w:anchor="_Toc23879811" w:history="1">
            <w:r w:rsidR="00C43A74" w:rsidRPr="00A52DAA">
              <w:rPr>
                <w:rStyle w:val="Hyperlink"/>
                <w:noProof/>
              </w:rPr>
              <w:t>2.C.1</w:t>
            </w:r>
            <w:r w:rsidR="00C43A74" w:rsidRPr="00A52DAA">
              <w:rPr>
                <w:rFonts w:asciiTheme="minorHAnsi" w:hAnsiTheme="minorHAnsi"/>
                <w:noProof/>
                <w:sz w:val="22"/>
                <w:lang w:eastAsia="it-IT"/>
              </w:rPr>
              <w:tab/>
            </w:r>
            <w:r w:rsidR="00C43A74" w:rsidRPr="00A52DAA">
              <w:rPr>
                <w:rStyle w:val="Hyperlink"/>
                <w:noProof/>
              </w:rPr>
              <w:t>The user</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_Toc23879811 \h </w:instrText>
            </w:r>
            <w:r w:rsidR="00C43A74" w:rsidRPr="00A52DAA">
              <w:rPr>
                <w:noProof/>
                <w:webHidden/>
              </w:rPr>
            </w:r>
            <w:r w:rsidR="00C43A74" w:rsidRPr="00A52DAA">
              <w:rPr>
                <w:noProof/>
                <w:webHidden/>
              </w:rPr>
              <w:fldChar w:fldCharType="separate"/>
            </w:r>
            <w:r w:rsidR="00C43A74" w:rsidRPr="00A52DAA">
              <w:rPr>
                <w:noProof/>
                <w:webHidden/>
              </w:rPr>
              <w:t>12</w:t>
            </w:r>
            <w:r w:rsidR="00C43A74" w:rsidRPr="00A52DAA">
              <w:rPr>
                <w:noProof/>
                <w:webHidden/>
              </w:rPr>
              <w:fldChar w:fldCharType="end"/>
            </w:r>
          </w:hyperlink>
        </w:p>
        <w:p w14:paraId="663E7F1F" w14:textId="33209B82" w:rsidR="00C43A74" w:rsidRPr="00A52DAA" w:rsidRDefault="005D21C8">
          <w:pPr>
            <w:pStyle w:val="TOC3"/>
            <w:tabs>
              <w:tab w:val="left" w:pos="1320"/>
              <w:tab w:val="right" w:leader="dot" w:pos="9628"/>
            </w:tabs>
            <w:rPr>
              <w:rFonts w:asciiTheme="minorHAnsi" w:hAnsiTheme="minorHAnsi"/>
              <w:noProof/>
              <w:sz w:val="22"/>
              <w:lang w:eastAsia="it-IT"/>
            </w:rPr>
          </w:pPr>
          <w:hyperlink w:anchor="_Toc23879812" w:history="1">
            <w:r w:rsidR="00C43A74" w:rsidRPr="00A52DAA">
              <w:rPr>
                <w:rStyle w:val="Hyperlink"/>
                <w:noProof/>
              </w:rPr>
              <w:t>2.C.2</w:t>
            </w:r>
            <w:r w:rsidR="00C43A74" w:rsidRPr="00A52DAA">
              <w:rPr>
                <w:rFonts w:asciiTheme="minorHAnsi" w:hAnsiTheme="minorHAnsi"/>
                <w:noProof/>
                <w:sz w:val="22"/>
                <w:lang w:eastAsia="it-IT"/>
              </w:rPr>
              <w:tab/>
            </w:r>
            <w:r w:rsidR="00C43A74" w:rsidRPr="00A52DAA">
              <w:rPr>
                <w:rStyle w:val="Hyperlink"/>
                <w:noProof/>
              </w:rPr>
              <w:t>The municipality</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_Toc23879812 \h </w:instrText>
            </w:r>
            <w:r w:rsidR="00C43A74" w:rsidRPr="00A52DAA">
              <w:rPr>
                <w:noProof/>
                <w:webHidden/>
              </w:rPr>
            </w:r>
            <w:r w:rsidR="00C43A74" w:rsidRPr="00A52DAA">
              <w:rPr>
                <w:noProof/>
                <w:webHidden/>
              </w:rPr>
              <w:fldChar w:fldCharType="separate"/>
            </w:r>
            <w:r w:rsidR="00C43A74" w:rsidRPr="00A52DAA">
              <w:rPr>
                <w:noProof/>
                <w:webHidden/>
              </w:rPr>
              <w:t>13</w:t>
            </w:r>
            <w:r w:rsidR="00C43A74" w:rsidRPr="00A52DAA">
              <w:rPr>
                <w:noProof/>
                <w:webHidden/>
              </w:rPr>
              <w:fldChar w:fldCharType="end"/>
            </w:r>
          </w:hyperlink>
        </w:p>
        <w:p w14:paraId="069FA9D2" w14:textId="766C67AD" w:rsidR="00C43A74" w:rsidRPr="00A52DAA" w:rsidRDefault="005D21C8">
          <w:pPr>
            <w:pStyle w:val="TOC2"/>
            <w:tabs>
              <w:tab w:val="left" w:pos="880"/>
              <w:tab w:val="right" w:leader="dot" w:pos="9628"/>
            </w:tabs>
            <w:rPr>
              <w:rFonts w:asciiTheme="minorHAnsi" w:hAnsiTheme="minorHAnsi"/>
              <w:noProof/>
              <w:sz w:val="22"/>
              <w:lang w:eastAsia="it-IT"/>
            </w:rPr>
          </w:pPr>
          <w:hyperlink w:anchor="_Toc23879813" w:history="1">
            <w:r w:rsidR="00C43A74" w:rsidRPr="00A52DAA">
              <w:rPr>
                <w:rStyle w:val="Hyperlink"/>
                <w:noProof/>
              </w:rPr>
              <w:t>2.D</w:t>
            </w:r>
            <w:r w:rsidR="00C43A74" w:rsidRPr="00A52DAA">
              <w:rPr>
                <w:rFonts w:asciiTheme="minorHAnsi" w:hAnsiTheme="minorHAnsi"/>
                <w:noProof/>
                <w:sz w:val="22"/>
                <w:lang w:eastAsia="it-IT"/>
              </w:rPr>
              <w:tab/>
            </w:r>
            <w:r w:rsidR="00C43A74" w:rsidRPr="00A52DAA">
              <w:rPr>
                <w:rStyle w:val="Hyperlink"/>
                <w:noProof/>
              </w:rPr>
              <w:t>Assumptions, dependencies and constraints</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_Toc23879813 \h </w:instrText>
            </w:r>
            <w:r w:rsidR="00C43A74" w:rsidRPr="00A52DAA">
              <w:rPr>
                <w:noProof/>
                <w:webHidden/>
              </w:rPr>
            </w:r>
            <w:r w:rsidR="00C43A74" w:rsidRPr="00A52DAA">
              <w:rPr>
                <w:noProof/>
                <w:webHidden/>
              </w:rPr>
              <w:fldChar w:fldCharType="separate"/>
            </w:r>
            <w:r w:rsidR="00C43A74" w:rsidRPr="00A52DAA">
              <w:rPr>
                <w:noProof/>
                <w:webHidden/>
              </w:rPr>
              <w:t>13</w:t>
            </w:r>
            <w:r w:rsidR="00C43A74" w:rsidRPr="00A52DAA">
              <w:rPr>
                <w:noProof/>
                <w:webHidden/>
              </w:rPr>
              <w:fldChar w:fldCharType="end"/>
            </w:r>
          </w:hyperlink>
        </w:p>
        <w:p w14:paraId="3642A3CC" w14:textId="383839A9" w:rsidR="00C43A74" w:rsidRPr="00A52DAA" w:rsidRDefault="005D21C8">
          <w:pPr>
            <w:pStyle w:val="TOC1"/>
            <w:tabs>
              <w:tab w:val="left" w:pos="480"/>
              <w:tab w:val="right" w:leader="dot" w:pos="9628"/>
            </w:tabs>
            <w:rPr>
              <w:rFonts w:asciiTheme="minorHAnsi" w:hAnsiTheme="minorHAnsi"/>
              <w:noProof/>
              <w:sz w:val="22"/>
              <w:lang w:eastAsia="it-IT"/>
            </w:rPr>
          </w:pPr>
          <w:hyperlink w:anchor="_Toc23879814" w:history="1">
            <w:r w:rsidR="00C43A74" w:rsidRPr="00A52DAA">
              <w:rPr>
                <w:rStyle w:val="Hyperlink"/>
                <w:noProof/>
              </w:rPr>
              <w:t>3</w:t>
            </w:r>
            <w:r w:rsidR="00C43A74" w:rsidRPr="00A52DAA">
              <w:rPr>
                <w:rFonts w:asciiTheme="minorHAnsi" w:hAnsiTheme="minorHAnsi"/>
                <w:noProof/>
                <w:sz w:val="22"/>
                <w:lang w:eastAsia="it-IT"/>
              </w:rPr>
              <w:tab/>
            </w:r>
            <w:r w:rsidR="00C43A74" w:rsidRPr="00A52DAA">
              <w:rPr>
                <w:rStyle w:val="Hyperlink"/>
                <w:noProof/>
              </w:rPr>
              <w:t>Specific requirements</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_Toc23879814 \h </w:instrText>
            </w:r>
            <w:r w:rsidR="00C43A74" w:rsidRPr="00A52DAA">
              <w:rPr>
                <w:noProof/>
                <w:webHidden/>
              </w:rPr>
            </w:r>
            <w:r w:rsidR="00C43A74" w:rsidRPr="00A52DAA">
              <w:rPr>
                <w:noProof/>
                <w:webHidden/>
              </w:rPr>
              <w:fldChar w:fldCharType="separate"/>
            </w:r>
            <w:r w:rsidR="00C43A74" w:rsidRPr="00A52DAA">
              <w:rPr>
                <w:noProof/>
                <w:webHidden/>
              </w:rPr>
              <w:t>14</w:t>
            </w:r>
            <w:r w:rsidR="00C43A74" w:rsidRPr="00A52DAA">
              <w:rPr>
                <w:noProof/>
                <w:webHidden/>
              </w:rPr>
              <w:fldChar w:fldCharType="end"/>
            </w:r>
          </w:hyperlink>
        </w:p>
        <w:p w14:paraId="3592A007" w14:textId="0A7571F9" w:rsidR="00C43A74" w:rsidRPr="00A52DAA" w:rsidRDefault="005D21C8">
          <w:pPr>
            <w:pStyle w:val="TOC2"/>
            <w:tabs>
              <w:tab w:val="left" w:pos="880"/>
              <w:tab w:val="right" w:leader="dot" w:pos="9628"/>
            </w:tabs>
            <w:rPr>
              <w:rFonts w:asciiTheme="minorHAnsi" w:hAnsiTheme="minorHAnsi"/>
              <w:noProof/>
              <w:sz w:val="22"/>
              <w:lang w:eastAsia="it-IT"/>
            </w:rPr>
          </w:pPr>
          <w:hyperlink w:anchor="_Toc23879815" w:history="1">
            <w:r w:rsidR="00C43A74" w:rsidRPr="00A52DAA">
              <w:rPr>
                <w:rStyle w:val="Hyperlink"/>
                <w:noProof/>
              </w:rPr>
              <w:t>3.A</w:t>
            </w:r>
            <w:r w:rsidR="00C43A74" w:rsidRPr="00A52DAA">
              <w:rPr>
                <w:rFonts w:asciiTheme="minorHAnsi" w:hAnsiTheme="minorHAnsi"/>
                <w:noProof/>
                <w:sz w:val="22"/>
                <w:lang w:eastAsia="it-IT"/>
              </w:rPr>
              <w:tab/>
            </w:r>
            <w:r w:rsidR="00C43A74" w:rsidRPr="00A52DAA">
              <w:rPr>
                <w:rStyle w:val="Hyperlink"/>
                <w:noProof/>
              </w:rPr>
              <w:t>External interface requirements</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_Toc23879815 \h </w:instrText>
            </w:r>
            <w:r w:rsidR="00C43A74" w:rsidRPr="00A52DAA">
              <w:rPr>
                <w:noProof/>
                <w:webHidden/>
              </w:rPr>
            </w:r>
            <w:r w:rsidR="00C43A74" w:rsidRPr="00A52DAA">
              <w:rPr>
                <w:noProof/>
                <w:webHidden/>
              </w:rPr>
              <w:fldChar w:fldCharType="separate"/>
            </w:r>
            <w:r w:rsidR="00C43A74" w:rsidRPr="00A52DAA">
              <w:rPr>
                <w:noProof/>
                <w:webHidden/>
              </w:rPr>
              <w:t>14</w:t>
            </w:r>
            <w:r w:rsidR="00C43A74" w:rsidRPr="00A52DAA">
              <w:rPr>
                <w:noProof/>
                <w:webHidden/>
              </w:rPr>
              <w:fldChar w:fldCharType="end"/>
            </w:r>
          </w:hyperlink>
        </w:p>
        <w:p w14:paraId="5511FAFE" w14:textId="2F97B841" w:rsidR="00C43A74" w:rsidRPr="00A52DAA" w:rsidRDefault="005D21C8">
          <w:pPr>
            <w:pStyle w:val="TOC3"/>
            <w:tabs>
              <w:tab w:val="left" w:pos="1320"/>
              <w:tab w:val="right" w:leader="dot" w:pos="9628"/>
            </w:tabs>
            <w:rPr>
              <w:rFonts w:asciiTheme="minorHAnsi" w:hAnsiTheme="minorHAnsi"/>
              <w:noProof/>
              <w:sz w:val="22"/>
              <w:lang w:eastAsia="it-IT"/>
            </w:rPr>
          </w:pPr>
          <w:hyperlink w:anchor="_Toc23879816" w:history="1">
            <w:r w:rsidR="00C43A74" w:rsidRPr="00A52DAA">
              <w:rPr>
                <w:rStyle w:val="Hyperlink"/>
                <w:noProof/>
              </w:rPr>
              <w:t>3.A.1</w:t>
            </w:r>
            <w:r w:rsidR="00C43A74" w:rsidRPr="00A52DAA">
              <w:rPr>
                <w:rFonts w:asciiTheme="minorHAnsi" w:hAnsiTheme="minorHAnsi"/>
                <w:noProof/>
                <w:sz w:val="22"/>
                <w:lang w:eastAsia="it-IT"/>
              </w:rPr>
              <w:tab/>
            </w:r>
            <w:r w:rsidR="00C43A74" w:rsidRPr="00A52DAA">
              <w:rPr>
                <w:rStyle w:val="Hyperlink"/>
                <w:noProof/>
              </w:rPr>
              <w:t>User interfaces</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_Toc23879816 \h </w:instrText>
            </w:r>
            <w:r w:rsidR="00C43A74" w:rsidRPr="00A52DAA">
              <w:rPr>
                <w:noProof/>
                <w:webHidden/>
              </w:rPr>
            </w:r>
            <w:r w:rsidR="00C43A74" w:rsidRPr="00A52DAA">
              <w:rPr>
                <w:noProof/>
                <w:webHidden/>
              </w:rPr>
              <w:fldChar w:fldCharType="separate"/>
            </w:r>
            <w:r w:rsidR="00C43A74" w:rsidRPr="00A52DAA">
              <w:rPr>
                <w:noProof/>
                <w:webHidden/>
              </w:rPr>
              <w:t>14</w:t>
            </w:r>
            <w:r w:rsidR="00C43A74" w:rsidRPr="00A52DAA">
              <w:rPr>
                <w:noProof/>
                <w:webHidden/>
              </w:rPr>
              <w:fldChar w:fldCharType="end"/>
            </w:r>
          </w:hyperlink>
        </w:p>
        <w:p w14:paraId="2DD6C2EF" w14:textId="4401FF25" w:rsidR="00C43A74" w:rsidRPr="00A52DAA" w:rsidRDefault="005D21C8">
          <w:pPr>
            <w:pStyle w:val="TOC3"/>
            <w:tabs>
              <w:tab w:val="left" w:pos="1320"/>
              <w:tab w:val="right" w:leader="dot" w:pos="9628"/>
            </w:tabs>
            <w:rPr>
              <w:rFonts w:asciiTheme="minorHAnsi" w:hAnsiTheme="minorHAnsi"/>
              <w:noProof/>
              <w:sz w:val="22"/>
              <w:lang w:eastAsia="it-IT"/>
            </w:rPr>
          </w:pPr>
          <w:hyperlink w:anchor="_Toc23879817" w:history="1">
            <w:r w:rsidR="00C43A74" w:rsidRPr="00A52DAA">
              <w:rPr>
                <w:rStyle w:val="Hyperlink"/>
                <w:noProof/>
              </w:rPr>
              <w:t>3.A.2</w:t>
            </w:r>
            <w:r w:rsidR="00C43A74" w:rsidRPr="00A52DAA">
              <w:rPr>
                <w:rFonts w:asciiTheme="minorHAnsi" w:hAnsiTheme="minorHAnsi"/>
                <w:noProof/>
                <w:sz w:val="22"/>
                <w:lang w:eastAsia="it-IT"/>
              </w:rPr>
              <w:tab/>
            </w:r>
            <w:r w:rsidR="00C43A74" w:rsidRPr="00A52DAA">
              <w:rPr>
                <w:rStyle w:val="Hyperlink"/>
                <w:noProof/>
              </w:rPr>
              <w:t>Hardware interfaces</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_Toc23879817 \h </w:instrText>
            </w:r>
            <w:r w:rsidR="00C43A74" w:rsidRPr="00A52DAA">
              <w:rPr>
                <w:noProof/>
                <w:webHidden/>
              </w:rPr>
            </w:r>
            <w:r w:rsidR="00C43A74" w:rsidRPr="00A52DAA">
              <w:rPr>
                <w:noProof/>
                <w:webHidden/>
              </w:rPr>
              <w:fldChar w:fldCharType="separate"/>
            </w:r>
            <w:r w:rsidR="00C43A74" w:rsidRPr="00A52DAA">
              <w:rPr>
                <w:noProof/>
                <w:webHidden/>
              </w:rPr>
              <w:t>15</w:t>
            </w:r>
            <w:r w:rsidR="00C43A74" w:rsidRPr="00A52DAA">
              <w:rPr>
                <w:noProof/>
                <w:webHidden/>
              </w:rPr>
              <w:fldChar w:fldCharType="end"/>
            </w:r>
          </w:hyperlink>
        </w:p>
        <w:p w14:paraId="23010A71" w14:textId="15DCAC80" w:rsidR="00C43A74" w:rsidRPr="00A52DAA" w:rsidRDefault="005D21C8">
          <w:pPr>
            <w:pStyle w:val="TOC3"/>
            <w:tabs>
              <w:tab w:val="left" w:pos="1320"/>
              <w:tab w:val="right" w:leader="dot" w:pos="9628"/>
            </w:tabs>
            <w:rPr>
              <w:rFonts w:asciiTheme="minorHAnsi" w:hAnsiTheme="minorHAnsi"/>
              <w:noProof/>
              <w:sz w:val="22"/>
              <w:lang w:eastAsia="it-IT"/>
            </w:rPr>
          </w:pPr>
          <w:hyperlink w:anchor="_Toc23879818" w:history="1">
            <w:r w:rsidR="00C43A74" w:rsidRPr="00A52DAA">
              <w:rPr>
                <w:rStyle w:val="Hyperlink"/>
                <w:noProof/>
              </w:rPr>
              <w:t>3.A.3</w:t>
            </w:r>
            <w:r w:rsidR="00C43A74" w:rsidRPr="00A52DAA">
              <w:rPr>
                <w:rFonts w:asciiTheme="minorHAnsi" w:hAnsiTheme="minorHAnsi"/>
                <w:noProof/>
                <w:sz w:val="22"/>
                <w:lang w:eastAsia="it-IT"/>
              </w:rPr>
              <w:tab/>
            </w:r>
            <w:r w:rsidR="00C43A74" w:rsidRPr="00A52DAA">
              <w:rPr>
                <w:rStyle w:val="Hyperlink"/>
                <w:noProof/>
              </w:rPr>
              <w:t>Software interfaces</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_Toc23879818 \h </w:instrText>
            </w:r>
            <w:r w:rsidR="00C43A74" w:rsidRPr="00A52DAA">
              <w:rPr>
                <w:noProof/>
                <w:webHidden/>
              </w:rPr>
            </w:r>
            <w:r w:rsidR="00C43A74" w:rsidRPr="00A52DAA">
              <w:rPr>
                <w:noProof/>
                <w:webHidden/>
              </w:rPr>
              <w:fldChar w:fldCharType="separate"/>
            </w:r>
            <w:r w:rsidR="00C43A74" w:rsidRPr="00A52DAA">
              <w:rPr>
                <w:noProof/>
                <w:webHidden/>
              </w:rPr>
              <w:t>15</w:t>
            </w:r>
            <w:r w:rsidR="00C43A74" w:rsidRPr="00A52DAA">
              <w:rPr>
                <w:noProof/>
                <w:webHidden/>
              </w:rPr>
              <w:fldChar w:fldCharType="end"/>
            </w:r>
          </w:hyperlink>
        </w:p>
        <w:p w14:paraId="79FA4CB1" w14:textId="72F291D4" w:rsidR="00C43A74" w:rsidRPr="00A52DAA" w:rsidRDefault="005D21C8">
          <w:pPr>
            <w:pStyle w:val="TOC3"/>
            <w:tabs>
              <w:tab w:val="left" w:pos="1320"/>
              <w:tab w:val="right" w:leader="dot" w:pos="9628"/>
            </w:tabs>
            <w:rPr>
              <w:rFonts w:asciiTheme="minorHAnsi" w:hAnsiTheme="minorHAnsi"/>
              <w:noProof/>
              <w:sz w:val="22"/>
              <w:lang w:eastAsia="it-IT"/>
            </w:rPr>
          </w:pPr>
          <w:hyperlink w:anchor="_Toc23879819" w:history="1">
            <w:r w:rsidR="00C43A74" w:rsidRPr="00A52DAA">
              <w:rPr>
                <w:rStyle w:val="Hyperlink"/>
                <w:noProof/>
              </w:rPr>
              <w:t>3.A.4</w:t>
            </w:r>
            <w:r w:rsidR="00C43A74" w:rsidRPr="00A52DAA">
              <w:rPr>
                <w:rFonts w:asciiTheme="minorHAnsi" w:hAnsiTheme="minorHAnsi"/>
                <w:noProof/>
                <w:sz w:val="22"/>
                <w:lang w:eastAsia="it-IT"/>
              </w:rPr>
              <w:tab/>
            </w:r>
            <w:r w:rsidR="00C43A74" w:rsidRPr="00A52DAA">
              <w:rPr>
                <w:rStyle w:val="Hyperlink"/>
                <w:noProof/>
              </w:rPr>
              <w:t>Communication interfaces</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_Toc23879819 \h </w:instrText>
            </w:r>
            <w:r w:rsidR="00C43A74" w:rsidRPr="00A52DAA">
              <w:rPr>
                <w:noProof/>
                <w:webHidden/>
              </w:rPr>
            </w:r>
            <w:r w:rsidR="00C43A74" w:rsidRPr="00A52DAA">
              <w:rPr>
                <w:noProof/>
                <w:webHidden/>
              </w:rPr>
              <w:fldChar w:fldCharType="separate"/>
            </w:r>
            <w:r w:rsidR="00C43A74" w:rsidRPr="00A52DAA">
              <w:rPr>
                <w:noProof/>
                <w:webHidden/>
              </w:rPr>
              <w:t>15</w:t>
            </w:r>
            <w:r w:rsidR="00C43A74" w:rsidRPr="00A52DAA">
              <w:rPr>
                <w:noProof/>
                <w:webHidden/>
              </w:rPr>
              <w:fldChar w:fldCharType="end"/>
            </w:r>
          </w:hyperlink>
        </w:p>
        <w:p w14:paraId="125D129F" w14:textId="441D7F0C" w:rsidR="00C43A74" w:rsidRPr="00A52DAA" w:rsidRDefault="005D21C8">
          <w:pPr>
            <w:pStyle w:val="TOC2"/>
            <w:tabs>
              <w:tab w:val="left" w:pos="880"/>
              <w:tab w:val="right" w:leader="dot" w:pos="9628"/>
            </w:tabs>
            <w:rPr>
              <w:rFonts w:asciiTheme="minorHAnsi" w:hAnsiTheme="minorHAnsi"/>
              <w:noProof/>
              <w:sz w:val="22"/>
              <w:lang w:eastAsia="it-IT"/>
            </w:rPr>
          </w:pPr>
          <w:hyperlink w:anchor="_Toc23879820" w:history="1">
            <w:r w:rsidR="00C43A74" w:rsidRPr="00A52DAA">
              <w:rPr>
                <w:rStyle w:val="Hyperlink"/>
                <w:noProof/>
              </w:rPr>
              <w:t>3.B</w:t>
            </w:r>
            <w:r w:rsidR="00C43A74" w:rsidRPr="00A52DAA">
              <w:rPr>
                <w:rFonts w:asciiTheme="minorHAnsi" w:hAnsiTheme="minorHAnsi"/>
                <w:noProof/>
                <w:sz w:val="22"/>
                <w:lang w:eastAsia="it-IT"/>
              </w:rPr>
              <w:tab/>
            </w:r>
            <w:r w:rsidR="00C43A74" w:rsidRPr="00A52DAA">
              <w:rPr>
                <w:rStyle w:val="Hyperlink"/>
                <w:noProof/>
              </w:rPr>
              <w:t>Functional requirements</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_Toc23879820 \h </w:instrText>
            </w:r>
            <w:r w:rsidR="00C43A74" w:rsidRPr="00A52DAA">
              <w:rPr>
                <w:noProof/>
                <w:webHidden/>
              </w:rPr>
            </w:r>
            <w:r w:rsidR="00C43A74" w:rsidRPr="00A52DAA">
              <w:rPr>
                <w:noProof/>
                <w:webHidden/>
              </w:rPr>
              <w:fldChar w:fldCharType="separate"/>
            </w:r>
            <w:r w:rsidR="00C43A74" w:rsidRPr="00A52DAA">
              <w:rPr>
                <w:noProof/>
                <w:webHidden/>
              </w:rPr>
              <w:t>16</w:t>
            </w:r>
            <w:r w:rsidR="00C43A74" w:rsidRPr="00A52DAA">
              <w:rPr>
                <w:noProof/>
                <w:webHidden/>
              </w:rPr>
              <w:fldChar w:fldCharType="end"/>
            </w:r>
          </w:hyperlink>
        </w:p>
        <w:p w14:paraId="17A01C08" w14:textId="2746D586" w:rsidR="00C43A74" w:rsidRPr="00A52DAA" w:rsidRDefault="005D21C8">
          <w:pPr>
            <w:pStyle w:val="TOC3"/>
            <w:tabs>
              <w:tab w:val="left" w:pos="1320"/>
              <w:tab w:val="right" w:leader="dot" w:pos="9628"/>
            </w:tabs>
            <w:rPr>
              <w:rFonts w:asciiTheme="minorHAnsi" w:hAnsiTheme="minorHAnsi"/>
              <w:noProof/>
              <w:sz w:val="22"/>
              <w:lang w:eastAsia="it-IT"/>
            </w:rPr>
          </w:pPr>
          <w:hyperlink w:anchor="_Toc23879821" w:history="1">
            <w:r w:rsidR="00C43A74" w:rsidRPr="00A52DAA">
              <w:rPr>
                <w:rStyle w:val="Hyperlink"/>
                <w:noProof/>
              </w:rPr>
              <w:t>3.B.1</w:t>
            </w:r>
            <w:r w:rsidR="00C43A74" w:rsidRPr="00A52DAA">
              <w:rPr>
                <w:rFonts w:asciiTheme="minorHAnsi" w:hAnsiTheme="minorHAnsi"/>
                <w:noProof/>
                <w:sz w:val="22"/>
                <w:lang w:eastAsia="it-IT"/>
              </w:rPr>
              <w:tab/>
            </w:r>
            <w:r w:rsidR="00C43A74" w:rsidRPr="00A52DAA">
              <w:rPr>
                <w:rStyle w:val="Hyperlink"/>
                <w:noProof/>
              </w:rPr>
              <w:t>Use Case</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_Toc23879821 \h </w:instrText>
            </w:r>
            <w:r w:rsidR="00C43A74" w:rsidRPr="00A52DAA">
              <w:rPr>
                <w:noProof/>
                <w:webHidden/>
              </w:rPr>
            </w:r>
            <w:r w:rsidR="00C43A74" w:rsidRPr="00A52DAA">
              <w:rPr>
                <w:noProof/>
                <w:webHidden/>
              </w:rPr>
              <w:fldChar w:fldCharType="separate"/>
            </w:r>
            <w:r w:rsidR="00C43A74" w:rsidRPr="00A52DAA">
              <w:rPr>
                <w:noProof/>
                <w:webHidden/>
              </w:rPr>
              <w:t>16</w:t>
            </w:r>
            <w:r w:rsidR="00C43A74" w:rsidRPr="00A52DAA">
              <w:rPr>
                <w:noProof/>
                <w:webHidden/>
              </w:rPr>
              <w:fldChar w:fldCharType="end"/>
            </w:r>
          </w:hyperlink>
        </w:p>
        <w:p w14:paraId="74601035" w14:textId="5CB0635F" w:rsidR="00C43A74" w:rsidRPr="00A52DAA" w:rsidRDefault="005D21C8">
          <w:pPr>
            <w:pStyle w:val="TOC3"/>
            <w:tabs>
              <w:tab w:val="left" w:pos="1320"/>
              <w:tab w:val="right" w:leader="dot" w:pos="9628"/>
            </w:tabs>
            <w:rPr>
              <w:rFonts w:asciiTheme="minorHAnsi" w:hAnsiTheme="minorHAnsi"/>
              <w:noProof/>
              <w:sz w:val="22"/>
              <w:lang w:eastAsia="it-IT"/>
            </w:rPr>
          </w:pPr>
          <w:hyperlink w:anchor="_Toc23879822" w:history="1">
            <w:r w:rsidR="00C43A74" w:rsidRPr="00A52DAA">
              <w:rPr>
                <w:rStyle w:val="Hyperlink"/>
                <w:noProof/>
              </w:rPr>
              <w:t>3.B.2</w:t>
            </w:r>
            <w:r w:rsidR="00C43A74" w:rsidRPr="00A52DAA">
              <w:rPr>
                <w:rFonts w:asciiTheme="minorHAnsi" w:hAnsiTheme="minorHAnsi"/>
                <w:noProof/>
                <w:sz w:val="22"/>
                <w:lang w:eastAsia="it-IT"/>
              </w:rPr>
              <w:tab/>
            </w:r>
            <w:r w:rsidR="00C43A74" w:rsidRPr="00A52DAA">
              <w:rPr>
                <w:rStyle w:val="Hyperlink"/>
                <w:noProof/>
              </w:rPr>
              <w:t>Sequence Diagram</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_Toc23879822 \h </w:instrText>
            </w:r>
            <w:r w:rsidR="00C43A74" w:rsidRPr="00A52DAA">
              <w:rPr>
                <w:noProof/>
                <w:webHidden/>
              </w:rPr>
            </w:r>
            <w:r w:rsidR="00C43A74" w:rsidRPr="00A52DAA">
              <w:rPr>
                <w:noProof/>
                <w:webHidden/>
              </w:rPr>
              <w:fldChar w:fldCharType="separate"/>
            </w:r>
            <w:r w:rsidR="00C43A74" w:rsidRPr="00A52DAA">
              <w:rPr>
                <w:noProof/>
                <w:webHidden/>
              </w:rPr>
              <w:t>21</w:t>
            </w:r>
            <w:r w:rsidR="00C43A74" w:rsidRPr="00A52DAA">
              <w:rPr>
                <w:noProof/>
                <w:webHidden/>
              </w:rPr>
              <w:fldChar w:fldCharType="end"/>
            </w:r>
          </w:hyperlink>
        </w:p>
        <w:p w14:paraId="245AAF07" w14:textId="6343CA94" w:rsidR="00C43A74" w:rsidRPr="00A52DAA" w:rsidRDefault="005D21C8">
          <w:pPr>
            <w:pStyle w:val="TOC3"/>
            <w:tabs>
              <w:tab w:val="left" w:pos="1320"/>
              <w:tab w:val="right" w:leader="dot" w:pos="9628"/>
            </w:tabs>
            <w:rPr>
              <w:rFonts w:asciiTheme="minorHAnsi" w:hAnsiTheme="minorHAnsi"/>
              <w:noProof/>
              <w:sz w:val="22"/>
              <w:lang w:eastAsia="it-IT"/>
            </w:rPr>
          </w:pPr>
          <w:hyperlink w:anchor="_Toc23879823" w:history="1">
            <w:r w:rsidR="00C43A74" w:rsidRPr="00A52DAA">
              <w:rPr>
                <w:rStyle w:val="Hyperlink"/>
                <w:rFonts w:ascii="LMRoman10-Bold" w:hAnsi="LMRoman10-Bold" w:cs="LMRoman10-Bold"/>
                <w:noProof/>
              </w:rPr>
              <w:t>3.B.3</w:t>
            </w:r>
            <w:r w:rsidR="00C43A74" w:rsidRPr="00A52DAA">
              <w:rPr>
                <w:rFonts w:asciiTheme="minorHAnsi" w:hAnsiTheme="minorHAnsi"/>
                <w:noProof/>
                <w:sz w:val="22"/>
                <w:lang w:eastAsia="it-IT"/>
              </w:rPr>
              <w:tab/>
            </w:r>
            <w:r w:rsidR="00C43A74" w:rsidRPr="00A52DAA">
              <w:rPr>
                <w:rStyle w:val="Hyperlink"/>
                <w:noProof/>
              </w:rPr>
              <w:t>Traceability Matrix</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_Toc23879823 \h </w:instrText>
            </w:r>
            <w:r w:rsidR="00C43A74" w:rsidRPr="00A52DAA">
              <w:rPr>
                <w:noProof/>
                <w:webHidden/>
              </w:rPr>
            </w:r>
            <w:r w:rsidR="00C43A74" w:rsidRPr="00A52DAA">
              <w:rPr>
                <w:noProof/>
                <w:webHidden/>
              </w:rPr>
              <w:fldChar w:fldCharType="separate"/>
            </w:r>
            <w:r w:rsidR="00C43A74" w:rsidRPr="00A52DAA">
              <w:rPr>
                <w:noProof/>
                <w:webHidden/>
              </w:rPr>
              <w:t>27</w:t>
            </w:r>
            <w:r w:rsidR="00C43A74" w:rsidRPr="00A52DAA">
              <w:rPr>
                <w:noProof/>
                <w:webHidden/>
              </w:rPr>
              <w:fldChar w:fldCharType="end"/>
            </w:r>
          </w:hyperlink>
        </w:p>
        <w:p w14:paraId="45F95711" w14:textId="36D96959" w:rsidR="00C43A74" w:rsidRPr="00A52DAA" w:rsidRDefault="005D21C8">
          <w:pPr>
            <w:pStyle w:val="TOC3"/>
            <w:tabs>
              <w:tab w:val="left" w:pos="1320"/>
              <w:tab w:val="right" w:leader="dot" w:pos="9628"/>
            </w:tabs>
            <w:rPr>
              <w:rFonts w:asciiTheme="minorHAnsi" w:hAnsiTheme="minorHAnsi"/>
              <w:noProof/>
              <w:sz w:val="22"/>
              <w:lang w:eastAsia="it-IT"/>
            </w:rPr>
          </w:pPr>
          <w:hyperlink w:anchor="_Toc23879824" w:history="1">
            <w:r w:rsidR="00C43A74" w:rsidRPr="00A52DAA">
              <w:rPr>
                <w:rStyle w:val="Hyperlink"/>
                <w:noProof/>
              </w:rPr>
              <w:t>3.B.4</w:t>
            </w:r>
            <w:r w:rsidR="00C43A74" w:rsidRPr="00A52DAA">
              <w:rPr>
                <w:rFonts w:asciiTheme="minorHAnsi" w:hAnsiTheme="minorHAnsi"/>
                <w:noProof/>
                <w:sz w:val="22"/>
                <w:lang w:eastAsia="it-IT"/>
              </w:rPr>
              <w:tab/>
            </w:r>
            <w:r w:rsidR="00C43A74" w:rsidRPr="00A52DAA">
              <w:rPr>
                <w:rStyle w:val="Hyperlink"/>
                <w:noProof/>
              </w:rPr>
              <w:t>Mapping</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_Toc23879824 \h </w:instrText>
            </w:r>
            <w:r w:rsidR="00C43A74" w:rsidRPr="00A52DAA">
              <w:rPr>
                <w:noProof/>
                <w:webHidden/>
              </w:rPr>
            </w:r>
            <w:r w:rsidR="00C43A74" w:rsidRPr="00A52DAA">
              <w:rPr>
                <w:noProof/>
                <w:webHidden/>
              </w:rPr>
              <w:fldChar w:fldCharType="separate"/>
            </w:r>
            <w:r w:rsidR="00C43A74" w:rsidRPr="00A52DAA">
              <w:rPr>
                <w:noProof/>
                <w:webHidden/>
              </w:rPr>
              <w:t>28</w:t>
            </w:r>
            <w:r w:rsidR="00C43A74" w:rsidRPr="00A52DAA">
              <w:rPr>
                <w:noProof/>
                <w:webHidden/>
              </w:rPr>
              <w:fldChar w:fldCharType="end"/>
            </w:r>
          </w:hyperlink>
        </w:p>
        <w:p w14:paraId="098DF182" w14:textId="30C552C9" w:rsidR="00C43A74" w:rsidRPr="00A52DAA" w:rsidRDefault="005D21C8">
          <w:pPr>
            <w:pStyle w:val="TOC2"/>
            <w:tabs>
              <w:tab w:val="left" w:pos="880"/>
              <w:tab w:val="right" w:leader="dot" w:pos="9628"/>
            </w:tabs>
            <w:rPr>
              <w:rFonts w:asciiTheme="minorHAnsi" w:hAnsiTheme="minorHAnsi"/>
              <w:noProof/>
              <w:sz w:val="22"/>
              <w:lang w:eastAsia="it-IT"/>
            </w:rPr>
          </w:pPr>
          <w:hyperlink w:anchor="_Toc23879825" w:history="1">
            <w:r w:rsidR="00C43A74" w:rsidRPr="00A52DAA">
              <w:rPr>
                <w:rStyle w:val="Hyperlink"/>
                <w:noProof/>
              </w:rPr>
              <w:t>3.C</w:t>
            </w:r>
            <w:r w:rsidR="00C43A74" w:rsidRPr="00A52DAA">
              <w:rPr>
                <w:rFonts w:asciiTheme="minorHAnsi" w:hAnsiTheme="minorHAnsi"/>
                <w:noProof/>
                <w:sz w:val="22"/>
                <w:lang w:eastAsia="it-IT"/>
              </w:rPr>
              <w:tab/>
            </w:r>
            <w:r w:rsidR="00C43A74" w:rsidRPr="00A52DAA">
              <w:rPr>
                <w:rStyle w:val="Hyperlink"/>
                <w:noProof/>
              </w:rPr>
              <w:t>Performance requirements</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_Toc23879825 \h </w:instrText>
            </w:r>
            <w:r w:rsidR="00C43A74" w:rsidRPr="00A52DAA">
              <w:rPr>
                <w:noProof/>
                <w:webHidden/>
              </w:rPr>
            </w:r>
            <w:r w:rsidR="00C43A74" w:rsidRPr="00A52DAA">
              <w:rPr>
                <w:noProof/>
                <w:webHidden/>
              </w:rPr>
              <w:fldChar w:fldCharType="separate"/>
            </w:r>
            <w:r w:rsidR="00C43A74" w:rsidRPr="00A52DAA">
              <w:rPr>
                <w:noProof/>
                <w:webHidden/>
              </w:rPr>
              <w:t>29</w:t>
            </w:r>
            <w:r w:rsidR="00C43A74" w:rsidRPr="00A52DAA">
              <w:rPr>
                <w:noProof/>
                <w:webHidden/>
              </w:rPr>
              <w:fldChar w:fldCharType="end"/>
            </w:r>
          </w:hyperlink>
        </w:p>
        <w:p w14:paraId="2576C2E6" w14:textId="214250D2" w:rsidR="00C43A74" w:rsidRPr="00A52DAA" w:rsidRDefault="005D21C8">
          <w:pPr>
            <w:pStyle w:val="TOC2"/>
            <w:tabs>
              <w:tab w:val="left" w:pos="880"/>
              <w:tab w:val="right" w:leader="dot" w:pos="9628"/>
            </w:tabs>
            <w:rPr>
              <w:rFonts w:asciiTheme="minorHAnsi" w:hAnsiTheme="minorHAnsi"/>
              <w:noProof/>
              <w:sz w:val="22"/>
              <w:lang w:eastAsia="it-IT"/>
            </w:rPr>
          </w:pPr>
          <w:hyperlink w:anchor="_Toc23879826" w:history="1">
            <w:r w:rsidR="00C43A74" w:rsidRPr="00A52DAA">
              <w:rPr>
                <w:rStyle w:val="Hyperlink"/>
                <w:noProof/>
              </w:rPr>
              <w:t>3.D</w:t>
            </w:r>
            <w:r w:rsidR="00C43A74" w:rsidRPr="00A52DAA">
              <w:rPr>
                <w:rFonts w:asciiTheme="minorHAnsi" w:hAnsiTheme="minorHAnsi"/>
                <w:noProof/>
                <w:sz w:val="22"/>
                <w:lang w:eastAsia="it-IT"/>
              </w:rPr>
              <w:tab/>
            </w:r>
            <w:r w:rsidR="00C43A74" w:rsidRPr="00A52DAA">
              <w:rPr>
                <w:rStyle w:val="Hyperlink"/>
                <w:noProof/>
              </w:rPr>
              <w:t>Design constraints</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_Toc23879826 \h </w:instrText>
            </w:r>
            <w:r w:rsidR="00C43A74" w:rsidRPr="00A52DAA">
              <w:rPr>
                <w:noProof/>
                <w:webHidden/>
              </w:rPr>
            </w:r>
            <w:r w:rsidR="00C43A74" w:rsidRPr="00A52DAA">
              <w:rPr>
                <w:noProof/>
                <w:webHidden/>
              </w:rPr>
              <w:fldChar w:fldCharType="separate"/>
            </w:r>
            <w:r w:rsidR="00C43A74" w:rsidRPr="00A52DAA">
              <w:rPr>
                <w:noProof/>
                <w:webHidden/>
              </w:rPr>
              <w:t>29</w:t>
            </w:r>
            <w:r w:rsidR="00C43A74" w:rsidRPr="00A52DAA">
              <w:rPr>
                <w:noProof/>
                <w:webHidden/>
              </w:rPr>
              <w:fldChar w:fldCharType="end"/>
            </w:r>
          </w:hyperlink>
        </w:p>
        <w:p w14:paraId="581FADA5" w14:textId="24170F61" w:rsidR="00C43A74" w:rsidRPr="00A52DAA" w:rsidRDefault="005D21C8">
          <w:pPr>
            <w:pStyle w:val="TOC3"/>
            <w:tabs>
              <w:tab w:val="left" w:pos="1320"/>
              <w:tab w:val="right" w:leader="dot" w:pos="9628"/>
            </w:tabs>
            <w:rPr>
              <w:rFonts w:asciiTheme="minorHAnsi" w:hAnsiTheme="minorHAnsi"/>
              <w:noProof/>
              <w:sz w:val="22"/>
              <w:lang w:eastAsia="it-IT"/>
            </w:rPr>
          </w:pPr>
          <w:hyperlink w:anchor="_Toc23879827" w:history="1">
            <w:r w:rsidR="00C43A74" w:rsidRPr="00A52DAA">
              <w:rPr>
                <w:rStyle w:val="Hyperlink"/>
                <w:noProof/>
              </w:rPr>
              <w:t>3.D.1</w:t>
            </w:r>
            <w:r w:rsidR="00C43A74" w:rsidRPr="00A52DAA">
              <w:rPr>
                <w:rFonts w:asciiTheme="minorHAnsi" w:hAnsiTheme="minorHAnsi"/>
                <w:noProof/>
                <w:sz w:val="22"/>
                <w:lang w:eastAsia="it-IT"/>
              </w:rPr>
              <w:tab/>
            </w:r>
            <w:r w:rsidR="00C43A74" w:rsidRPr="00A52DAA">
              <w:rPr>
                <w:rStyle w:val="Hyperlink"/>
                <w:noProof/>
              </w:rPr>
              <w:t>Standard compliance</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_Toc23879827 \h </w:instrText>
            </w:r>
            <w:r w:rsidR="00C43A74" w:rsidRPr="00A52DAA">
              <w:rPr>
                <w:noProof/>
                <w:webHidden/>
              </w:rPr>
            </w:r>
            <w:r w:rsidR="00C43A74" w:rsidRPr="00A52DAA">
              <w:rPr>
                <w:noProof/>
                <w:webHidden/>
              </w:rPr>
              <w:fldChar w:fldCharType="separate"/>
            </w:r>
            <w:r w:rsidR="00C43A74" w:rsidRPr="00A52DAA">
              <w:rPr>
                <w:noProof/>
                <w:webHidden/>
              </w:rPr>
              <w:t>29</w:t>
            </w:r>
            <w:r w:rsidR="00C43A74" w:rsidRPr="00A52DAA">
              <w:rPr>
                <w:noProof/>
                <w:webHidden/>
              </w:rPr>
              <w:fldChar w:fldCharType="end"/>
            </w:r>
          </w:hyperlink>
        </w:p>
        <w:p w14:paraId="525586B4" w14:textId="68FD12D6" w:rsidR="00C43A74" w:rsidRPr="00A52DAA" w:rsidRDefault="005D21C8">
          <w:pPr>
            <w:pStyle w:val="TOC3"/>
            <w:tabs>
              <w:tab w:val="left" w:pos="1320"/>
              <w:tab w:val="right" w:leader="dot" w:pos="9628"/>
            </w:tabs>
            <w:rPr>
              <w:rFonts w:asciiTheme="minorHAnsi" w:hAnsiTheme="minorHAnsi"/>
              <w:noProof/>
              <w:sz w:val="22"/>
              <w:lang w:eastAsia="it-IT"/>
            </w:rPr>
          </w:pPr>
          <w:hyperlink w:anchor="_Toc23879828" w:history="1">
            <w:r w:rsidR="00C43A74" w:rsidRPr="00A52DAA">
              <w:rPr>
                <w:rStyle w:val="Hyperlink"/>
                <w:noProof/>
              </w:rPr>
              <w:t>3.D.2</w:t>
            </w:r>
            <w:r w:rsidR="00C43A74" w:rsidRPr="00A52DAA">
              <w:rPr>
                <w:rFonts w:asciiTheme="minorHAnsi" w:hAnsiTheme="minorHAnsi"/>
                <w:noProof/>
                <w:sz w:val="22"/>
                <w:lang w:eastAsia="it-IT"/>
              </w:rPr>
              <w:tab/>
            </w:r>
            <w:r w:rsidR="00C43A74" w:rsidRPr="00A52DAA">
              <w:rPr>
                <w:rStyle w:val="Hyperlink"/>
                <w:noProof/>
              </w:rPr>
              <w:t>Hardware limitations</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_Toc23879828 \h </w:instrText>
            </w:r>
            <w:r w:rsidR="00C43A74" w:rsidRPr="00A52DAA">
              <w:rPr>
                <w:noProof/>
                <w:webHidden/>
              </w:rPr>
            </w:r>
            <w:r w:rsidR="00C43A74" w:rsidRPr="00A52DAA">
              <w:rPr>
                <w:noProof/>
                <w:webHidden/>
              </w:rPr>
              <w:fldChar w:fldCharType="separate"/>
            </w:r>
            <w:r w:rsidR="00C43A74" w:rsidRPr="00A52DAA">
              <w:rPr>
                <w:noProof/>
                <w:webHidden/>
              </w:rPr>
              <w:t>30</w:t>
            </w:r>
            <w:r w:rsidR="00C43A74" w:rsidRPr="00A52DAA">
              <w:rPr>
                <w:noProof/>
                <w:webHidden/>
              </w:rPr>
              <w:fldChar w:fldCharType="end"/>
            </w:r>
          </w:hyperlink>
        </w:p>
        <w:p w14:paraId="361D9995" w14:textId="5AFE61FB" w:rsidR="00C43A74" w:rsidRPr="00A52DAA" w:rsidRDefault="005D21C8">
          <w:pPr>
            <w:pStyle w:val="TOC3"/>
            <w:tabs>
              <w:tab w:val="left" w:pos="1320"/>
              <w:tab w:val="right" w:leader="dot" w:pos="9628"/>
            </w:tabs>
            <w:rPr>
              <w:rFonts w:asciiTheme="minorHAnsi" w:hAnsiTheme="minorHAnsi"/>
              <w:noProof/>
              <w:sz w:val="22"/>
              <w:lang w:eastAsia="it-IT"/>
            </w:rPr>
          </w:pPr>
          <w:hyperlink w:anchor="_Toc23879829" w:history="1">
            <w:r w:rsidR="00C43A74" w:rsidRPr="00A52DAA">
              <w:rPr>
                <w:rStyle w:val="Hyperlink"/>
                <w:noProof/>
              </w:rPr>
              <w:t>3.D.3</w:t>
            </w:r>
            <w:r w:rsidR="00C43A74" w:rsidRPr="00A52DAA">
              <w:rPr>
                <w:rFonts w:asciiTheme="minorHAnsi" w:hAnsiTheme="minorHAnsi"/>
                <w:noProof/>
                <w:sz w:val="22"/>
                <w:lang w:eastAsia="it-IT"/>
              </w:rPr>
              <w:tab/>
            </w:r>
            <w:r w:rsidR="00C43A74" w:rsidRPr="00A52DAA">
              <w:rPr>
                <w:rStyle w:val="Hyperlink"/>
                <w:noProof/>
              </w:rPr>
              <w:t>Any other constraint</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_Toc23879829 \h </w:instrText>
            </w:r>
            <w:r w:rsidR="00C43A74" w:rsidRPr="00A52DAA">
              <w:rPr>
                <w:noProof/>
                <w:webHidden/>
              </w:rPr>
            </w:r>
            <w:r w:rsidR="00C43A74" w:rsidRPr="00A52DAA">
              <w:rPr>
                <w:noProof/>
                <w:webHidden/>
              </w:rPr>
              <w:fldChar w:fldCharType="separate"/>
            </w:r>
            <w:r w:rsidR="00C43A74" w:rsidRPr="00A52DAA">
              <w:rPr>
                <w:noProof/>
                <w:webHidden/>
              </w:rPr>
              <w:t>30</w:t>
            </w:r>
            <w:r w:rsidR="00C43A74" w:rsidRPr="00A52DAA">
              <w:rPr>
                <w:noProof/>
                <w:webHidden/>
              </w:rPr>
              <w:fldChar w:fldCharType="end"/>
            </w:r>
          </w:hyperlink>
        </w:p>
        <w:p w14:paraId="2899BC14" w14:textId="6AA5DF9A" w:rsidR="00C43A74" w:rsidRPr="00A52DAA" w:rsidRDefault="005D21C8">
          <w:pPr>
            <w:pStyle w:val="TOC2"/>
            <w:tabs>
              <w:tab w:val="left" w:pos="880"/>
              <w:tab w:val="right" w:leader="dot" w:pos="9628"/>
            </w:tabs>
            <w:rPr>
              <w:rFonts w:asciiTheme="minorHAnsi" w:hAnsiTheme="minorHAnsi"/>
              <w:noProof/>
              <w:sz w:val="22"/>
              <w:lang w:eastAsia="it-IT"/>
            </w:rPr>
          </w:pPr>
          <w:hyperlink w:anchor="_Toc23879830" w:history="1">
            <w:r w:rsidR="00C43A74" w:rsidRPr="00A52DAA">
              <w:rPr>
                <w:rStyle w:val="Hyperlink"/>
                <w:noProof/>
              </w:rPr>
              <w:t>3.E</w:t>
            </w:r>
            <w:r w:rsidR="00C43A74" w:rsidRPr="00A52DAA">
              <w:rPr>
                <w:rFonts w:asciiTheme="minorHAnsi" w:hAnsiTheme="minorHAnsi"/>
                <w:noProof/>
                <w:sz w:val="22"/>
                <w:lang w:eastAsia="it-IT"/>
              </w:rPr>
              <w:tab/>
            </w:r>
            <w:r w:rsidR="00C43A74" w:rsidRPr="00A52DAA">
              <w:rPr>
                <w:rStyle w:val="Hyperlink"/>
                <w:noProof/>
              </w:rPr>
              <w:t>Software system attributes</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_Toc23879830 \h </w:instrText>
            </w:r>
            <w:r w:rsidR="00C43A74" w:rsidRPr="00A52DAA">
              <w:rPr>
                <w:noProof/>
                <w:webHidden/>
              </w:rPr>
            </w:r>
            <w:r w:rsidR="00C43A74" w:rsidRPr="00A52DAA">
              <w:rPr>
                <w:noProof/>
                <w:webHidden/>
              </w:rPr>
              <w:fldChar w:fldCharType="separate"/>
            </w:r>
            <w:r w:rsidR="00C43A74" w:rsidRPr="00A52DAA">
              <w:rPr>
                <w:noProof/>
                <w:webHidden/>
              </w:rPr>
              <w:t>30</w:t>
            </w:r>
            <w:r w:rsidR="00C43A74" w:rsidRPr="00A52DAA">
              <w:rPr>
                <w:noProof/>
                <w:webHidden/>
              </w:rPr>
              <w:fldChar w:fldCharType="end"/>
            </w:r>
          </w:hyperlink>
        </w:p>
        <w:p w14:paraId="2CD101AA" w14:textId="3B03E448" w:rsidR="00C43A74" w:rsidRPr="00A52DAA" w:rsidRDefault="005D21C8">
          <w:pPr>
            <w:pStyle w:val="TOC3"/>
            <w:tabs>
              <w:tab w:val="left" w:pos="1320"/>
              <w:tab w:val="right" w:leader="dot" w:pos="9628"/>
            </w:tabs>
            <w:rPr>
              <w:rFonts w:asciiTheme="minorHAnsi" w:hAnsiTheme="minorHAnsi"/>
              <w:noProof/>
              <w:sz w:val="22"/>
              <w:lang w:eastAsia="it-IT"/>
            </w:rPr>
          </w:pPr>
          <w:hyperlink w:anchor="_Toc23879831" w:history="1">
            <w:r w:rsidR="00C43A74" w:rsidRPr="00A52DAA">
              <w:rPr>
                <w:rStyle w:val="Hyperlink"/>
                <w:noProof/>
              </w:rPr>
              <w:t>3.E.1</w:t>
            </w:r>
            <w:r w:rsidR="00C43A74" w:rsidRPr="00A52DAA">
              <w:rPr>
                <w:rFonts w:asciiTheme="minorHAnsi" w:hAnsiTheme="minorHAnsi"/>
                <w:noProof/>
                <w:sz w:val="22"/>
                <w:lang w:eastAsia="it-IT"/>
              </w:rPr>
              <w:tab/>
            </w:r>
            <w:r w:rsidR="00C43A74" w:rsidRPr="00A52DAA">
              <w:rPr>
                <w:rStyle w:val="Hyperlink"/>
                <w:noProof/>
              </w:rPr>
              <w:t>Reliability</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_Toc23879831 \h </w:instrText>
            </w:r>
            <w:r w:rsidR="00C43A74" w:rsidRPr="00A52DAA">
              <w:rPr>
                <w:noProof/>
                <w:webHidden/>
              </w:rPr>
            </w:r>
            <w:r w:rsidR="00C43A74" w:rsidRPr="00A52DAA">
              <w:rPr>
                <w:noProof/>
                <w:webHidden/>
              </w:rPr>
              <w:fldChar w:fldCharType="separate"/>
            </w:r>
            <w:r w:rsidR="00C43A74" w:rsidRPr="00A52DAA">
              <w:rPr>
                <w:noProof/>
                <w:webHidden/>
              </w:rPr>
              <w:t>30</w:t>
            </w:r>
            <w:r w:rsidR="00C43A74" w:rsidRPr="00A52DAA">
              <w:rPr>
                <w:noProof/>
                <w:webHidden/>
              </w:rPr>
              <w:fldChar w:fldCharType="end"/>
            </w:r>
          </w:hyperlink>
        </w:p>
        <w:p w14:paraId="6939ABA6" w14:textId="4287EE19" w:rsidR="00C43A74" w:rsidRPr="00A52DAA" w:rsidRDefault="005D21C8">
          <w:pPr>
            <w:pStyle w:val="TOC3"/>
            <w:tabs>
              <w:tab w:val="left" w:pos="1320"/>
              <w:tab w:val="right" w:leader="dot" w:pos="9628"/>
            </w:tabs>
            <w:rPr>
              <w:rFonts w:asciiTheme="minorHAnsi" w:hAnsiTheme="minorHAnsi"/>
              <w:noProof/>
              <w:sz w:val="22"/>
              <w:lang w:eastAsia="it-IT"/>
            </w:rPr>
          </w:pPr>
          <w:hyperlink w:anchor="_Toc23879832" w:history="1">
            <w:r w:rsidR="00C43A74" w:rsidRPr="00A52DAA">
              <w:rPr>
                <w:rStyle w:val="Hyperlink"/>
                <w:noProof/>
              </w:rPr>
              <w:t>3.E.2</w:t>
            </w:r>
            <w:r w:rsidR="00C43A74" w:rsidRPr="00A52DAA">
              <w:rPr>
                <w:rFonts w:asciiTheme="minorHAnsi" w:hAnsiTheme="minorHAnsi"/>
                <w:noProof/>
                <w:sz w:val="22"/>
                <w:lang w:eastAsia="it-IT"/>
              </w:rPr>
              <w:tab/>
            </w:r>
            <w:r w:rsidR="00C43A74" w:rsidRPr="00A52DAA">
              <w:rPr>
                <w:rStyle w:val="Hyperlink"/>
                <w:noProof/>
              </w:rPr>
              <w:t>Availability</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_Toc23879832 \h </w:instrText>
            </w:r>
            <w:r w:rsidR="00C43A74" w:rsidRPr="00A52DAA">
              <w:rPr>
                <w:noProof/>
                <w:webHidden/>
              </w:rPr>
            </w:r>
            <w:r w:rsidR="00C43A74" w:rsidRPr="00A52DAA">
              <w:rPr>
                <w:noProof/>
                <w:webHidden/>
              </w:rPr>
              <w:fldChar w:fldCharType="separate"/>
            </w:r>
            <w:r w:rsidR="00C43A74" w:rsidRPr="00A52DAA">
              <w:rPr>
                <w:noProof/>
                <w:webHidden/>
              </w:rPr>
              <w:t>30</w:t>
            </w:r>
            <w:r w:rsidR="00C43A74" w:rsidRPr="00A52DAA">
              <w:rPr>
                <w:noProof/>
                <w:webHidden/>
              </w:rPr>
              <w:fldChar w:fldCharType="end"/>
            </w:r>
          </w:hyperlink>
        </w:p>
        <w:p w14:paraId="647AF7CA" w14:textId="6BBBAA34" w:rsidR="00C43A74" w:rsidRPr="00A52DAA" w:rsidRDefault="005D21C8">
          <w:pPr>
            <w:pStyle w:val="TOC3"/>
            <w:tabs>
              <w:tab w:val="left" w:pos="1320"/>
              <w:tab w:val="right" w:leader="dot" w:pos="9628"/>
            </w:tabs>
            <w:rPr>
              <w:rFonts w:asciiTheme="minorHAnsi" w:hAnsiTheme="minorHAnsi"/>
              <w:noProof/>
              <w:sz w:val="22"/>
              <w:lang w:eastAsia="it-IT"/>
            </w:rPr>
          </w:pPr>
          <w:hyperlink w:anchor="_Toc23879833" w:history="1">
            <w:r w:rsidR="00C43A74" w:rsidRPr="00A52DAA">
              <w:rPr>
                <w:rStyle w:val="Hyperlink"/>
                <w:noProof/>
              </w:rPr>
              <w:t>3.E.3</w:t>
            </w:r>
            <w:r w:rsidR="00C43A74" w:rsidRPr="00A52DAA">
              <w:rPr>
                <w:rFonts w:asciiTheme="minorHAnsi" w:hAnsiTheme="minorHAnsi"/>
                <w:noProof/>
                <w:sz w:val="22"/>
                <w:lang w:eastAsia="it-IT"/>
              </w:rPr>
              <w:tab/>
            </w:r>
            <w:r w:rsidR="00C43A74" w:rsidRPr="00A52DAA">
              <w:rPr>
                <w:rStyle w:val="Hyperlink"/>
                <w:noProof/>
              </w:rPr>
              <w:t>Security</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_Toc23879833 \h </w:instrText>
            </w:r>
            <w:r w:rsidR="00C43A74" w:rsidRPr="00A52DAA">
              <w:rPr>
                <w:noProof/>
                <w:webHidden/>
              </w:rPr>
            </w:r>
            <w:r w:rsidR="00C43A74" w:rsidRPr="00A52DAA">
              <w:rPr>
                <w:noProof/>
                <w:webHidden/>
              </w:rPr>
              <w:fldChar w:fldCharType="separate"/>
            </w:r>
            <w:r w:rsidR="00C43A74" w:rsidRPr="00A52DAA">
              <w:rPr>
                <w:noProof/>
                <w:webHidden/>
              </w:rPr>
              <w:t>30</w:t>
            </w:r>
            <w:r w:rsidR="00C43A74" w:rsidRPr="00A52DAA">
              <w:rPr>
                <w:noProof/>
                <w:webHidden/>
              </w:rPr>
              <w:fldChar w:fldCharType="end"/>
            </w:r>
          </w:hyperlink>
        </w:p>
        <w:p w14:paraId="5C80DD38" w14:textId="31A4CD73" w:rsidR="00C43A74" w:rsidRPr="00A52DAA" w:rsidRDefault="005D21C8">
          <w:pPr>
            <w:pStyle w:val="TOC3"/>
            <w:tabs>
              <w:tab w:val="left" w:pos="1320"/>
              <w:tab w:val="right" w:leader="dot" w:pos="9628"/>
            </w:tabs>
            <w:rPr>
              <w:rFonts w:asciiTheme="minorHAnsi" w:hAnsiTheme="minorHAnsi"/>
              <w:noProof/>
              <w:sz w:val="22"/>
              <w:lang w:eastAsia="it-IT"/>
            </w:rPr>
          </w:pPr>
          <w:hyperlink w:anchor="_Toc23879834" w:history="1">
            <w:r w:rsidR="00C43A74" w:rsidRPr="00A52DAA">
              <w:rPr>
                <w:rStyle w:val="Hyperlink"/>
                <w:noProof/>
              </w:rPr>
              <w:t>3.E.4</w:t>
            </w:r>
            <w:r w:rsidR="00C43A74" w:rsidRPr="00A52DAA">
              <w:rPr>
                <w:rFonts w:asciiTheme="minorHAnsi" w:hAnsiTheme="minorHAnsi"/>
                <w:noProof/>
                <w:sz w:val="22"/>
                <w:lang w:eastAsia="it-IT"/>
              </w:rPr>
              <w:tab/>
            </w:r>
            <w:r w:rsidR="00C43A74" w:rsidRPr="00A52DAA">
              <w:rPr>
                <w:rStyle w:val="Hyperlink"/>
                <w:noProof/>
              </w:rPr>
              <w:t>Maintainability</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_Toc23879834 \h </w:instrText>
            </w:r>
            <w:r w:rsidR="00C43A74" w:rsidRPr="00A52DAA">
              <w:rPr>
                <w:noProof/>
                <w:webHidden/>
              </w:rPr>
            </w:r>
            <w:r w:rsidR="00C43A74" w:rsidRPr="00A52DAA">
              <w:rPr>
                <w:noProof/>
                <w:webHidden/>
              </w:rPr>
              <w:fldChar w:fldCharType="separate"/>
            </w:r>
            <w:r w:rsidR="00C43A74" w:rsidRPr="00A52DAA">
              <w:rPr>
                <w:noProof/>
                <w:webHidden/>
              </w:rPr>
              <w:t>30</w:t>
            </w:r>
            <w:r w:rsidR="00C43A74" w:rsidRPr="00A52DAA">
              <w:rPr>
                <w:noProof/>
                <w:webHidden/>
              </w:rPr>
              <w:fldChar w:fldCharType="end"/>
            </w:r>
          </w:hyperlink>
        </w:p>
        <w:p w14:paraId="56B38934" w14:textId="5A5CF846" w:rsidR="00C43A74" w:rsidRPr="00A52DAA" w:rsidRDefault="005D21C8">
          <w:pPr>
            <w:pStyle w:val="TOC3"/>
            <w:tabs>
              <w:tab w:val="left" w:pos="1320"/>
              <w:tab w:val="right" w:leader="dot" w:pos="9628"/>
            </w:tabs>
            <w:rPr>
              <w:rFonts w:asciiTheme="minorHAnsi" w:hAnsiTheme="minorHAnsi"/>
              <w:noProof/>
              <w:sz w:val="22"/>
              <w:lang w:eastAsia="it-IT"/>
            </w:rPr>
          </w:pPr>
          <w:hyperlink w:anchor="_Toc23879835" w:history="1">
            <w:r w:rsidR="00C43A74" w:rsidRPr="00A52DAA">
              <w:rPr>
                <w:rStyle w:val="Hyperlink"/>
                <w:noProof/>
              </w:rPr>
              <w:t>3.E.5</w:t>
            </w:r>
            <w:r w:rsidR="00C43A74" w:rsidRPr="00A52DAA">
              <w:rPr>
                <w:rFonts w:asciiTheme="minorHAnsi" w:hAnsiTheme="minorHAnsi"/>
                <w:noProof/>
                <w:sz w:val="22"/>
                <w:lang w:eastAsia="it-IT"/>
              </w:rPr>
              <w:tab/>
            </w:r>
            <w:r w:rsidR="00C43A74" w:rsidRPr="00A52DAA">
              <w:rPr>
                <w:rStyle w:val="Hyperlink"/>
                <w:noProof/>
              </w:rPr>
              <w:t>Portability</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_Toc23879835 \h </w:instrText>
            </w:r>
            <w:r w:rsidR="00C43A74" w:rsidRPr="00A52DAA">
              <w:rPr>
                <w:noProof/>
                <w:webHidden/>
              </w:rPr>
            </w:r>
            <w:r w:rsidR="00C43A74" w:rsidRPr="00A52DAA">
              <w:rPr>
                <w:noProof/>
                <w:webHidden/>
              </w:rPr>
              <w:fldChar w:fldCharType="separate"/>
            </w:r>
            <w:r w:rsidR="00C43A74" w:rsidRPr="00A52DAA">
              <w:rPr>
                <w:noProof/>
                <w:webHidden/>
              </w:rPr>
              <w:t>30</w:t>
            </w:r>
            <w:r w:rsidR="00C43A74" w:rsidRPr="00A52DAA">
              <w:rPr>
                <w:noProof/>
                <w:webHidden/>
              </w:rPr>
              <w:fldChar w:fldCharType="end"/>
            </w:r>
          </w:hyperlink>
        </w:p>
        <w:p w14:paraId="40A38441" w14:textId="3A343E87" w:rsidR="00C43A74" w:rsidRPr="00A52DAA" w:rsidRDefault="005D21C8">
          <w:pPr>
            <w:pStyle w:val="TOC1"/>
            <w:tabs>
              <w:tab w:val="left" w:pos="480"/>
              <w:tab w:val="right" w:leader="dot" w:pos="9628"/>
            </w:tabs>
            <w:rPr>
              <w:rFonts w:asciiTheme="minorHAnsi" w:hAnsiTheme="minorHAnsi"/>
              <w:noProof/>
              <w:sz w:val="22"/>
              <w:lang w:eastAsia="it-IT"/>
            </w:rPr>
          </w:pPr>
          <w:hyperlink w:anchor="_Toc23879836" w:history="1">
            <w:r w:rsidR="00C43A74" w:rsidRPr="00A52DAA">
              <w:rPr>
                <w:rStyle w:val="Hyperlink"/>
                <w:noProof/>
              </w:rPr>
              <w:t>4</w:t>
            </w:r>
            <w:r w:rsidR="00C43A74" w:rsidRPr="00A52DAA">
              <w:rPr>
                <w:rFonts w:asciiTheme="minorHAnsi" w:hAnsiTheme="minorHAnsi"/>
                <w:noProof/>
                <w:sz w:val="22"/>
                <w:lang w:eastAsia="it-IT"/>
              </w:rPr>
              <w:tab/>
            </w:r>
            <w:r w:rsidR="00C43A74" w:rsidRPr="00A52DAA">
              <w:rPr>
                <w:rStyle w:val="Hyperlink"/>
                <w:noProof/>
              </w:rPr>
              <w:t>Formal analysis using ALLOY</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_Toc23879836 \h </w:instrText>
            </w:r>
            <w:r w:rsidR="00C43A74" w:rsidRPr="00A52DAA">
              <w:rPr>
                <w:noProof/>
                <w:webHidden/>
              </w:rPr>
            </w:r>
            <w:r w:rsidR="00C43A74" w:rsidRPr="00A52DAA">
              <w:rPr>
                <w:noProof/>
                <w:webHidden/>
              </w:rPr>
              <w:fldChar w:fldCharType="separate"/>
            </w:r>
            <w:r w:rsidR="00C43A74" w:rsidRPr="00A52DAA">
              <w:rPr>
                <w:noProof/>
                <w:webHidden/>
              </w:rPr>
              <w:t>31</w:t>
            </w:r>
            <w:r w:rsidR="00C43A74" w:rsidRPr="00A52DAA">
              <w:rPr>
                <w:noProof/>
                <w:webHidden/>
              </w:rPr>
              <w:fldChar w:fldCharType="end"/>
            </w:r>
          </w:hyperlink>
        </w:p>
        <w:p w14:paraId="5C158ED3" w14:textId="4EFDD0EA" w:rsidR="00C43A74" w:rsidRPr="00A52DAA" w:rsidRDefault="005D21C8">
          <w:pPr>
            <w:pStyle w:val="TOC1"/>
            <w:tabs>
              <w:tab w:val="left" w:pos="480"/>
              <w:tab w:val="right" w:leader="dot" w:pos="9628"/>
            </w:tabs>
            <w:rPr>
              <w:rFonts w:asciiTheme="minorHAnsi" w:hAnsiTheme="minorHAnsi"/>
              <w:noProof/>
              <w:sz w:val="22"/>
              <w:lang w:eastAsia="it-IT"/>
            </w:rPr>
          </w:pPr>
          <w:hyperlink w:anchor="_Toc23879837" w:history="1">
            <w:r w:rsidR="00C43A74" w:rsidRPr="00A52DAA">
              <w:rPr>
                <w:rStyle w:val="Hyperlink"/>
                <w:noProof/>
              </w:rPr>
              <w:t>5</w:t>
            </w:r>
            <w:r w:rsidR="00C43A74" w:rsidRPr="00A52DAA">
              <w:rPr>
                <w:rFonts w:asciiTheme="minorHAnsi" w:hAnsiTheme="minorHAnsi"/>
                <w:noProof/>
                <w:sz w:val="22"/>
                <w:lang w:eastAsia="it-IT"/>
              </w:rPr>
              <w:tab/>
            </w:r>
            <w:r w:rsidR="00C43A74" w:rsidRPr="00A52DAA">
              <w:rPr>
                <w:rStyle w:val="Hyperlink"/>
                <w:noProof/>
              </w:rPr>
              <w:t>Effort spent</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_Toc23879837 \h </w:instrText>
            </w:r>
            <w:r w:rsidR="00C43A74" w:rsidRPr="00A52DAA">
              <w:rPr>
                <w:noProof/>
                <w:webHidden/>
              </w:rPr>
            </w:r>
            <w:r w:rsidR="00C43A74" w:rsidRPr="00A52DAA">
              <w:rPr>
                <w:noProof/>
                <w:webHidden/>
              </w:rPr>
              <w:fldChar w:fldCharType="separate"/>
            </w:r>
            <w:r w:rsidR="00C43A74" w:rsidRPr="00A52DAA">
              <w:rPr>
                <w:noProof/>
                <w:webHidden/>
              </w:rPr>
              <w:t>44</w:t>
            </w:r>
            <w:r w:rsidR="00C43A74" w:rsidRPr="00A52DAA">
              <w:rPr>
                <w:noProof/>
                <w:webHidden/>
              </w:rPr>
              <w:fldChar w:fldCharType="end"/>
            </w:r>
          </w:hyperlink>
        </w:p>
        <w:p w14:paraId="42150CFE" w14:textId="2A9F88C7" w:rsidR="00C43A74" w:rsidRPr="00A52DAA" w:rsidRDefault="005D21C8">
          <w:pPr>
            <w:pStyle w:val="TOC1"/>
            <w:tabs>
              <w:tab w:val="left" w:pos="480"/>
              <w:tab w:val="right" w:leader="dot" w:pos="9628"/>
            </w:tabs>
            <w:rPr>
              <w:rFonts w:asciiTheme="minorHAnsi" w:hAnsiTheme="minorHAnsi"/>
              <w:noProof/>
              <w:sz w:val="22"/>
              <w:lang w:eastAsia="it-IT"/>
            </w:rPr>
          </w:pPr>
          <w:hyperlink w:anchor="_Toc23879838" w:history="1">
            <w:r w:rsidR="00C43A74" w:rsidRPr="00A52DAA">
              <w:rPr>
                <w:rStyle w:val="Hyperlink"/>
                <w:noProof/>
              </w:rPr>
              <w:t>6</w:t>
            </w:r>
            <w:r w:rsidR="00C43A74" w:rsidRPr="00A52DAA">
              <w:rPr>
                <w:rFonts w:asciiTheme="minorHAnsi" w:hAnsiTheme="minorHAnsi"/>
                <w:noProof/>
                <w:sz w:val="22"/>
                <w:lang w:eastAsia="it-IT"/>
              </w:rPr>
              <w:tab/>
            </w:r>
            <w:r w:rsidR="00C43A74" w:rsidRPr="00A52DAA">
              <w:rPr>
                <w:rStyle w:val="Hyperlink"/>
                <w:noProof/>
              </w:rPr>
              <w:t>References</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_Toc23879838 \h </w:instrText>
            </w:r>
            <w:r w:rsidR="00C43A74" w:rsidRPr="00A52DAA">
              <w:rPr>
                <w:noProof/>
                <w:webHidden/>
              </w:rPr>
            </w:r>
            <w:r w:rsidR="00C43A74" w:rsidRPr="00A52DAA">
              <w:rPr>
                <w:noProof/>
                <w:webHidden/>
              </w:rPr>
              <w:fldChar w:fldCharType="separate"/>
            </w:r>
            <w:r w:rsidR="00C43A74" w:rsidRPr="00A52DAA">
              <w:rPr>
                <w:noProof/>
                <w:webHidden/>
              </w:rPr>
              <w:t>46</w:t>
            </w:r>
            <w:r w:rsidR="00C43A74" w:rsidRPr="00A52DAA">
              <w:rPr>
                <w:noProof/>
                <w:webHidden/>
              </w:rPr>
              <w:fldChar w:fldCharType="end"/>
            </w:r>
          </w:hyperlink>
        </w:p>
        <w:p w14:paraId="658A491B" w14:textId="3CA04C08" w:rsidR="00E24F60" w:rsidRPr="00A52DAA" w:rsidRDefault="00E24F60">
          <w:r w:rsidRPr="00A52DAA">
            <w:rPr>
              <w:b/>
              <w:bCs/>
            </w:rPr>
            <w:fldChar w:fldCharType="end"/>
          </w:r>
        </w:p>
      </w:sdtContent>
    </w:sdt>
    <w:p w14:paraId="7D3340BC" w14:textId="56200B30" w:rsidR="00E24F60" w:rsidRPr="00A52DAA" w:rsidRDefault="00E24F60">
      <w:r w:rsidRPr="00A52DAA">
        <w:br w:type="page"/>
      </w:r>
    </w:p>
    <w:p w14:paraId="32475B1E" w14:textId="77777777" w:rsidR="00BA3A1A" w:rsidRPr="00A52DAA" w:rsidRDefault="00BA3A1A" w:rsidP="006F01B8">
      <w:pPr>
        <w:pStyle w:val="Heading1"/>
      </w:pPr>
      <w:bookmarkStart w:id="0" w:name="_Toc23879796"/>
      <w:r w:rsidRPr="00A52DAA">
        <w:lastRenderedPageBreak/>
        <w:t>Introduction</w:t>
      </w:r>
      <w:bookmarkEnd w:id="0"/>
    </w:p>
    <w:p w14:paraId="767F5A3F" w14:textId="09BC1BBE" w:rsidR="00BA3A1A" w:rsidRPr="00A52DAA" w:rsidRDefault="00BA3A1A" w:rsidP="00590B78">
      <w:pPr>
        <w:pStyle w:val="Heading2"/>
      </w:pPr>
      <w:bookmarkStart w:id="1" w:name="_Toc23879797"/>
      <w:r w:rsidRPr="00A52DAA">
        <w:t>Purpose</w:t>
      </w:r>
      <w:bookmarkEnd w:id="1"/>
    </w:p>
    <w:p w14:paraId="1080FD73" w14:textId="6751BA82" w:rsidR="00FB41E1" w:rsidRPr="00A52DAA" w:rsidRDefault="00FB41E1" w:rsidP="00072274">
      <w:r w:rsidRPr="00A52DAA">
        <w:t>In this document</w:t>
      </w:r>
      <w:r w:rsidR="00F24DBC" w:rsidRPr="00A52DAA">
        <w:t xml:space="preserve"> </w:t>
      </w:r>
      <w:r w:rsidR="00E10A17" w:rsidRPr="00A52DAA">
        <w:t xml:space="preserve">will be presented </w:t>
      </w:r>
      <w:r w:rsidRPr="00A52DAA">
        <w:t>a description of the SafeStreets application</w:t>
      </w:r>
      <w:r w:rsidR="00F24DBC" w:rsidRPr="00A52DAA">
        <w:t xml:space="preserve"> </w:t>
      </w:r>
      <w:r w:rsidR="007A39B6" w:rsidRPr="00A52DAA">
        <w:t xml:space="preserve">– </w:t>
      </w:r>
      <w:r w:rsidRPr="00A52DAA">
        <w:t>from now on</w:t>
      </w:r>
      <w:r w:rsidR="00F24DBC" w:rsidRPr="00A52DAA">
        <w:t xml:space="preserve"> referred to as</w:t>
      </w:r>
      <w:r w:rsidRPr="00A52DAA">
        <w:t xml:space="preserve"> </w:t>
      </w:r>
      <w:r w:rsidR="00F24DBC" w:rsidRPr="00A52DAA">
        <w:t xml:space="preserve">the </w:t>
      </w:r>
      <w:r w:rsidR="0003243A" w:rsidRPr="00A52DAA">
        <w:rPr>
          <w:rStyle w:val="Emphasis"/>
        </w:rPr>
        <w:t>s</w:t>
      </w:r>
      <w:r w:rsidR="00F24DBC" w:rsidRPr="00A52DAA">
        <w:rPr>
          <w:rStyle w:val="Emphasis"/>
        </w:rPr>
        <w:t>ystem</w:t>
      </w:r>
      <w:r w:rsidR="007A39B6" w:rsidRPr="00A52DAA">
        <w:t xml:space="preserve"> –</w:t>
      </w:r>
      <w:r w:rsidR="00E10A17" w:rsidRPr="00A52DAA">
        <w:t xml:space="preserve"> </w:t>
      </w:r>
      <w:r w:rsidR="00F24DBC" w:rsidRPr="00A52DAA">
        <w:t>along with the analysis of its</w:t>
      </w:r>
      <w:r w:rsidR="00E10A17" w:rsidRPr="00A52DAA">
        <w:t xml:space="preserve"> goals, its</w:t>
      </w:r>
      <w:r w:rsidR="00F24DBC" w:rsidRPr="00A52DAA">
        <w:t xml:space="preserve"> requirements and the assumptions taken.</w:t>
      </w:r>
    </w:p>
    <w:p w14:paraId="503E2387" w14:textId="7BC0E032" w:rsidR="00856ADF" w:rsidRPr="00A52DAA" w:rsidRDefault="00856ADF" w:rsidP="00856ADF">
      <w:pPr>
        <w:pStyle w:val="Heading3"/>
      </w:pPr>
      <w:bookmarkStart w:id="2" w:name="_Toc23879798"/>
      <w:r w:rsidRPr="00A52DAA">
        <w:t xml:space="preserve">Problem </w:t>
      </w:r>
      <w:r w:rsidR="00F33F09" w:rsidRPr="00A52DAA">
        <w:t>overview</w:t>
      </w:r>
      <w:bookmarkEnd w:id="2"/>
    </w:p>
    <w:p w14:paraId="6476276E" w14:textId="02A2861E" w:rsidR="00CE089F" w:rsidRPr="00A52DAA" w:rsidRDefault="00856ADF" w:rsidP="00FB41E1">
      <w:r w:rsidRPr="00A52DAA">
        <w:t xml:space="preserve">The system is addressed to two different </w:t>
      </w:r>
      <w:r w:rsidR="00D83C94" w:rsidRPr="00A52DAA">
        <w:t xml:space="preserve">types of </w:t>
      </w:r>
      <w:r w:rsidRPr="00A52DAA">
        <w:t>entities: the subscribed user and the municipality</w:t>
      </w:r>
      <w:r w:rsidR="00E10A17" w:rsidRPr="00A52DAA">
        <w:t>.</w:t>
      </w:r>
    </w:p>
    <w:p w14:paraId="4ACDC457" w14:textId="6ABEA39C" w:rsidR="00D9789D" w:rsidRPr="00A52DAA" w:rsidRDefault="00F24DBC" w:rsidP="00FB41E1">
      <w:r w:rsidRPr="00A52DAA">
        <w:t xml:space="preserve">The system will allow </w:t>
      </w:r>
      <w:r w:rsidR="00E10A17" w:rsidRPr="00A52DAA">
        <w:t xml:space="preserve">the </w:t>
      </w:r>
      <w:r w:rsidRPr="00A52DAA">
        <w:t xml:space="preserve">users to </w:t>
      </w:r>
      <w:r w:rsidR="00CE089F" w:rsidRPr="00A52DAA">
        <w:t>send reports</w:t>
      </w:r>
      <w:r w:rsidR="007A39B6" w:rsidRPr="00A52DAA">
        <w:t xml:space="preserve"> (i</w:t>
      </w:r>
      <w:r w:rsidR="00D9789D" w:rsidRPr="00A52DAA">
        <w:t xml:space="preserve">ncluding a picture, time, date, position and type) </w:t>
      </w:r>
      <w:r w:rsidR="00CE089F" w:rsidRPr="00A52DAA">
        <w:t>about traffic violation</w:t>
      </w:r>
      <w:r w:rsidR="00D9789D" w:rsidRPr="00A52DAA">
        <w:t xml:space="preserve">s. </w:t>
      </w:r>
      <w:r w:rsidR="00CE089F" w:rsidRPr="00A52DAA">
        <w:t xml:space="preserve">The gathered data will be </w:t>
      </w:r>
      <w:r w:rsidR="00D9789D" w:rsidRPr="00A52DAA">
        <w:t>elaborated (plate recognition</w:t>
      </w:r>
      <w:r w:rsidR="00F33F09" w:rsidRPr="00A52DAA">
        <w:t xml:space="preserve"> if</w:t>
      </w:r>
      <w:r w:rsidR="007A39B6" w:rsidRPr="00A52DAA">
        <w:t xml:space="preserve"> the plate number is</w:t>
      </w:r>
      <w:r w:rsidR="00F33F09" w:rsidRPr="00A52DAA">
        <w:t xml:space="preserve"> not provided</w:t>
      </w:r>
      <w:r w:rsidR="00C77EC5" w:rsidRPr="00A52DAA">
        <w:t>,</w:t>
      </w:r>
      <w:r w:rsidR="007A39B6" w:rsidRPr="00A52DAA">
        <w:t xml:space="preserve"> </w:t>
      </w:r>
      <w:r w:rsidR="00C77EC5" w:rsidRPr="00A52DAA">
        <w:t>street name</w:t>
      </w:r>
      <w:r w:rsidR="00D9789D" w:rsidRPr="00A52DAA">
        <w:t xml:space="preserve">) and </w:t>
      </w:r>
      <w:r w:rsidR="00CE089F" w:rsidRPr="00A52DAA">
        <w:t xml:space="preserve">used to show to </w:t>
      </w:r>
      <w:r w:rsidR="00315266">
        <w:t xml:space="preserve">the </w:t>
      </w:r>
      <w:r w:rsidR="00CE089F" w:rsidRPr="00A52DAA">
        <w:t xml:space="preserve">users and the municipality the streets </w:t>
      </w:r>
      <w:r w:rsidR="00C77EC5" w:rsidRPr="00A52DAA">
        <w:t xml:space="preserve">or areas </w:t>
      </w:r>
      <w:r w:rsidR="00CE089F" w:rsidRPr="00A52DAA">
        <w:t>with the highest frequency of violations</w:t>
      </w:r>
      <w:r w:rsidR="00555DC6" w:rsidRPr="00A52DAA">
        <w:t>; i</w:t>
      </w:r>
      <w:r w:rsidR="00CE089F" w:rsidRPr="00A52DAA">
        <w:t xml:space="preserve">n addition the municipality will have access to a list of </w:t>
      </w:r>
      <w:r w:rsidR="00315266">
        <w:t xml:space="preserve">the </w:t>
      </w:r>
      <w:r w:rsidR="00CE089F" w:rsidRPr="00A52DAA">
        <w:t xml:space="preserve">plate numbers of the vehicles that </w:t>
      </w:r>
      <w:r w:rsidR="00315266">
        <w:t xml:space="preserve">have </w:t>
      </w:r>
      <w:r w:rsidR="00CE089F" w:rsidRPr="00A52DAA">
        <w:t>committed the most violations</w:t>
      </w:r>
      <w:r w:rsidR="00555DC6" w:rsidRPr="00A52DAA">
        <w:t xml:space="preserve"> and to </w:t>
      </w:r>
      <w:r w:rsidR="00315266">
        <w:t xml:space="preserve">the </w:t>
      </w:r>
      <w:r w:rsidR="00555DC6" w:rsidRPr="00A52DAA">
        <w:t xml:space="preserve">suggestions </w:t>
      </w:r>
      <w:r w:rsidR="00315266">
        <w:t>of</w:t>
      </w:r>
      <w:r w:rsidR="00555DC6" w:rsidRPr="00A52DAA">
        <w:t xml:space="preserve"> possible interventions.</w:t>
      </w:r>
    </w:p>
    <w:p w14:paraId="35CDE014" w14:textId="4C0E3CAA" w:rsidR="00E10A17" w:rsidRPr="00A52DAA" w:rsidRDefault="00CE089F" w:rsidP="0033441A">
      <w:r w:rsidRPr="00A52DAA">
        <w:t xml:space="preserve">The system will be able to collect data from the municipality about violations </w:t>
      </w:r>
      <w:r w:rsidR="00555DC6" w:rsidRPr="00A52DAA">
        <w:t>on the territory, crossing it with the data from user reports and using it as above.</w:t>
      </w:r>
      <w:r w:rsidR="00E10A17" w:rsidRPr="00A52DAA">
        <w:t xml:space="preserve"> This will be referred to as the </w:t>
      </w:r>
      <w:r w:rsidR="00E10A17" w:rsidRPr="00A52DAA">
        <w:rPr>
          <w:rStyle w:val="Emphasis"/>
        </w:rPr>
        <w:t>data integration</w:t>
      </w:r>
      <w:r w:rsidR="00BF05B9" w:rsidRPr="00A52DAA">
        <w:rPr>
          <w:rStyle w:val="Emphasis"/>
        </w:rPr>
        <w:t xml:space="preserve"> service</w:t>
      </w:r>
      <w:r w:rsidR="00E10A17" w:rsidRPr="00A52DAA">
        <w:rPr>
          <w:rStyle w:val="FootnoteReference"/>
        </w:rPr>
        <w:footnoteReference w:id="1"/>
      </w:r>
      <w:r w:rsidR="00E10A17" w:rsidRPr="00A52DAA">
        <w:t>.</w:t>
      </w:r>
    </w:p>
    <w:p w14:paraId="593A2391" w14:textId="5B08077B" w:rsidR="00BF05B9" w:rsidRPr="00A52DAA" w:rsidRDefault="00BF05B9" w:rsidP="0033441A">
      <w:r w:rsidRPr="00A52DAA">
        <w:t xml:space="preserve">The municipality </w:t>
      </w:r>
      <w:r w:rsidR="002244EA" w:rsidRPr="00A52DAA">
        <w:t>will have access to</w:t>
      </w:r>
      <w:r w:rsidRPr="00A52DAA">
        <w:t xml:space="preserve"> a list of</w:t>
      </w:r>
      <w:r w:rsidR="002244EA" w:rsidRPr="00A52DAA">
        <w:t xml:space="preserve"> suggested </w:t>
      </w:r>
      <w:del w:id="3" w:author="Massimiliano Bonetti" w:date="2019-11-08T20:31:00Z">
        <w:r w:rsidR="002244EA" w:rsidRPr="00A52DAA" w:rsidDel="00315266">
          <w:delText>infrastructural</w:delText>
        </w:r>
        <w:r w:rsidRPr="00A52DAA" w:rsidDel="00315266">
          <w:delText xml:space="preserve"> </w:delText>
        </w:r>
      </w:del>
      <w:r w:rsidRPr="00A52DAA">
        <w:t>intervention</w:t>
      </w:r>
      <w:r w:rsidR="002244EA" w:rsidRPr="00A52DAA">
        <w:t>s, based on the received reports</w:t>
      </w:r>
      <w:r w:rsidRPr="00A52DAA">
        <w:t xml:space="preserve">. This will be referred to as the </w:t>
      </w:r>
      <w:r w:rsidRPr="00A52DAA">
        <w:rPr>
          <w:rStyle w:val="Emphasis"/>
        </w:rPr>
        <w:t>suggestion service</w:t>
      </w:r>
      <w:r w:rsidRPr="00A52DAA">
        <w:t>.</w:t>
      </w:r>
    </w:p>
    <w:p w14:paraId="3634F8DC" w14:textId="46B1B192" w:rsidR="00F24DBC" w:rsidRPr="00A52DAA" w:rsidRDefault="00555DC6" w:rsidP="00FB41E1">
      <w:r w:rsidRPr="00A52DAA">
        <w:t xml:space="preserve">The system will </w:t>
      </w:r>
      <w:r w:rsidR="00D9789D" w:rsidRPr="00A52DAA">
        <w:t xml:space="preserve">also </w:t>
      </w:r>
      <w:r w:rsidRPr="00A52DAA">
        <w:t xml:space="preserve">provide a way for the municipality to access the data from </w:t>
      </w:r>
      <w:r w:rsidR="00315266">
        <w:t xml:space="preserve">the </w:t>
      </w:r>
      <w:r w:rsidRPr="00A52DAA">
        <w:t xml:space="preserve">user reports, to allow </w:t>
      </w:r>
      <w:r w:rsidR="003301DE" w:rsidRPr="00A52DAA">
        <w:t>the generation of</w:t>
      </w:r>
      <w:r w:rsidRPr="00A52DAA">
        <w:t xml:space="preserve"> traffic tickets</w:t>
      </w:r>
      <w:r w:rsidR="00856ADF" w:rsidRPr="00A52DAA">
        <w:t>; t</w:t>
      </w:r>
      <w:r w:rsidRPr="00A52DAA">
        <w:t xml:space="preserve">he data from the </w:t>
      </w:r>
      <w:r w:rsidR="00856ADF" w:rsidRPr="00A52DAA">
        <w:t>generated traffic tickets will be used for building statistics</w:t>
      </w:r>
      <w:r w:rsidR="00C77EC5" w:rsidRPr="00A52DAA">
        <w:t xml:space="preserve"> </w:t>
      </w:r>
      <w:r w:rsidR="007A39B6" w:rsidRPr="00A52DAA">
        <w:t>(</w:t>
      </w:r>
      <w:r w:rsidR="00C77EC5" w:rsidRPr="00A52DAA">
        <w:t xml:space="preserve">on the </w:t>
      </w:r>
      <w:del w:id="4" w:author="Massimiliano Bonetti" w:date="2019-11-08T20:33:00Z">
        <w:r w:rsidR="00C77EC5" w:rsidRPr="00A52DAA" w:rsidDel="00315266">
          <w:delText xml:space="preserve">person </w:delText>
        </w:r>
      </w:del>
      <w:ins w:id="5" w:author="Massimiliano Bonetti" w:date="2019-11-08T20:33:00Z">
        <w:r w:rsidR="00315266">
          <w:t>vehicle</w:t>
        </w:r>
        <w:r w:rsidR="00315266" w:rsidRPr="00A52DAA">
          <w:t xml:space="preserve"> </w:t>
        </w:r>
      </w:ins>
      <w:r w:rsidR="00C77EC5" w:rsidRPr="00A52DAA">
        <w:t>with most tickets and the trends in the issuing of tickets</w:t>
      </w:r>
      <w:r w:rsidR="007A39B6" w:rsidRPr="00A52DAA">
        <w:t>)</w:t>
      </w:r>
      <w:r w:rsidR="00C77EC5" w:rsidRPr="00A52DAA">
        <w:t xml:space="preserve"> </w:t>
      </w:r>
      <w:r w:rsidR="00856ADF" w:rsidRPr="00A52DAA">
        <w:t>accessible by the municipality</w:t>
      </w:r>
      <w:r w:rsidR="00E10A17" w:rsidRPr="00A52DAA">
        <w:t xml:space="preserve"> together with the other insights</w:t>
      </w:r>
      <w:r w:rsidR="00856ADF" w:rsidRPr="00A52DAA">
        <w:t>.</w:t>
      </w:r>
      <w:r w:rsidR="00F33F09" w:rsidRPr="00A52DAA">
        <w:t xml:space="preserve"> Care must be taken to ensure that the chain of custody is never broken.</w:t>
      </w:r>
      <w:r w:rsidR="00E10A17" w:rsidRPr="00A52DAA">
        <w:t xml:space="preserve"> This will be referred to as the </w:t>
      </w:r>
      <w:r w:rsidR="000A2964" w:rsidRPr="00A52DAA">
        <w:rPr>
          <w:rStyle w:val="Emphasis"/>
        </w:rPr>
        <w:t>access reports</w:t>
      </w:r>
      <w:r w:rsidR="00E10A17" w:rsidRPr="00A52DAA">
        <w:rPr>
          <w:rStyle w:val="Emphasis"/>
        </w:rPr>
        <w:t xml:space="preserve"> </w:t>
      </w:r>
      <w:r w:rsidR="000A2964" w:rsidRPr="00A52DAA">
        <w:rPr>
          <w:rStyle w:val="Emphasis"/>
        </w:rPr>
        <w:t>service</w:t>
      </w:r>
      <w:r w:rsidR="00A43234" w:rsidRPr="00D0556C">
        <w:rPr>
          <w:rStyle w:val="FootnoteReference"/>
          <w:iCs/>
        </w:rPr>
        <w:footnoteReference w:id="2"/>
      </w:r>
      <w:r w:rsidR="00A43234" w:rsidRPr="00A52DAA">
        <w:rPr>
          <w:rStyle w:val="Emphasis"/>
        </w:rPr>
        <w:t>.</w:t>
      </w:r>
    </w:p>
    <w:p w14:paraId="0AB95297" w14:textId="6B5DD616" w:rsidR="00F33F09" w:rsidRPr="00A52DAA" w:rsidRDefault="00F33F09" w:rsidP="00F33F09">
      <w:pPr>
        <w:pStyle w:val="Heading3"/>
      </w:pPr>
      <w:bookmarkStart w:id="6" w:name="_Toc23879799"/>
      <w:r w:rsidRPr="00A52DAA">
        <w:t>Goals</w:t>
      </w:r>
      <w:bookmarkEnd w:id="6"/>
    </w:p>
    <w:p w14:paraId="5B7E3DA9" w14:textId="7CFAF7E8" w:rsidR="006F5076" w:rsidRPr="00A52DAA" w:rsidRDefault="006F01B8" w:rsidP="006F5076">
      <w:r w:rsidRPr="00A52DAA">
        <w:t>These are the goals of the SafeStreets system:</w:t>
      </w:r>
    </w:p>
    <w:p w14:paraId="4305894D" w14:textId="56D51C74" w:rsidR="006F5076" w:rsidRPr="00A52DAA" w:rsidRDefault="006F5076" w:rsidP="002C0C48">
      <w:pPr>
        <w:pStyle w:val="ListParagraph"/>
        <w:numPr>
          <w:ilvl w:val="0"/>
          <w:numId w:val="11"/>
        </w:numPr>
      </w:pPr>
      <w:r w:rsidRPr="00A52DAA">
        <w:t xml:space="preserve">G1: The System accepts </w:t>
      </w:r>
      <w:r w:rsidR="00D702A2" w:rsidRPr="00A52DAA">
        <w:t xml:space="preserve">valid </w:t>
      </w:r>
      <w:r w:rsidR="0003243A" w:rsidRPr="00A52DAA">
        <w:t xml:space="preserve">reports by the users </w:t>
      </w:r>
      <w:r w:rsidRPr="00A52DAA">
        <w:t xml:space="preserve">about the </w:t>
      </w:r>
      <w:r w:rsidR="00383172" w:rsidRPr="00A52DAA">
        <w:t>parking</w:t>
      </w:r>
      <w:r w:rsidR="000E22BE" w:rsidRPr="00A52DAA">
        <w:t xml:space="preserve"> </w:t>
      </w:r>
      <w:r w:rsidRPr="00A52DAA">
        <w:t>violations.</w:t>
      </w:r>
    </w:p>
    <w:p w14:paraId="0183E91D" w14:textId="750E934F" w:rsidR="006F5076" w:rsidRPr="00A52DAA" w:rsidRDefault="006F5076" w:rsidP="002C0C48">
      <w:pPr>
        <w:pStyle w:val="ListParagraph"/>
        <w:numPr>
          <w:ilvl w:val="0"/>
          <w:numId w:val="11"/>
        </w:numPr>
      </w:pPr>
      <w:r w:rsidRPr="00A52DAA">
        <w:t>G</w:t>
      </w:r>
      <w:r w:rsidR="00CF6B9E" w:rsidRPr="00A52DAA">
        <w:t>2</w:t>
      </w:r>
      <w:r w:rsidRPr="00A52DAA">
        <w:t xml:space="preserve">: </w:t>
      </w:r>
      <w:bookmarkStart w:id="7" w:name="_Hlk23259927"/>
      <w:r w:rsidRPr="00A52DAA">
        <w:t>The System suggests possible interventions to the Municipality.</w:t>
      </w:r>
      <w:bookmarkEnd w:id="7"/>
    </w:p>
    <w:p w14:paraId="64BFB930" w14:textId="65BF8ECE" w:rsidR="006F5076" w:rsidRPr="00A52DAA" w:rsidRDefault="006F5076" w:rsidP="002C0C48">
      <w:pPr>
        <w:pStyle w:val="ListParagraph"/>
        <w:numPr>
          <w:ilvl w:val="0"/>
          <w:numId w:val="11"/>
        </w:numPr>
      </w:pPr>
      <w:r w:rsidRPr="00A52DAA">
        <w:t>G</w:t>
      </w:r>
      <w:r w:rsidR="00CF6B9E" w:rsidRPr="00A52DAA">
        <w:t>3</w:t>
      </w:r>
      <w:r w:rsidRPr="00A52DAA">
        <w:t xml:space="preserve">: </w:t>
      </w:r>
      <w:r w:rsidR="002244EA" w:rsidRPr="00A52DAA">
        <w:t>The System a</w:t>
      </w:r>
      <w:r w:rsidRPr="00A52DAA">
        <w:t>llow</w:t>
      </w:r>
      <w:r w:rsidR="002244EA" w:rsidRPr="00A52DAA">
        <w:t>s</w:t>
      </w:r>
      <w:r w:rsidRPr="00A52DAA">
        <w:t xml:space="preserve"> the Municipality to retrieve submitted</w:t>
      </w:r>
      <w:r w:rsidR="002D1C5C" w:rsidRPr="00A52DAA">
        <w:t xml:space="preserve"> parking</w:t>
      </w:r>
      <w:r w:rsidRPr="00A52DAA">
        <w:t xml:space="preserve"> violations</w:t>
      </w:r>
      <w:r w:rsidR="00521BB3" w:rsidRPr="00A52DAA">
        <w:t xml:space="preserve"> </w:t>
      </w:r>
      <w:r w:rsidR="00521BB3" w:rsidRPr="00A52DAA">
        <w:rPr>
          <w:bCs/>
        </w:rPr>
        <w:t>of its competence area</w:t>
      </w:r>
      <w:r w:rsidRPr="00A52DAA">
        <w:t>.</w:t>
      </w:r>
    </w:p>
    <w:p w14:paraId="56A42887" w14:textId="762274B7" w:rsidR="006F5076" w:rsidRPr="00A52DAA" w:rsidRDefault="006F5076" w:rsidP="002C0C48">
      <w:pPr>
        <w:pStyle w:val="ListParagraph"/>
        <w:numPr>
          <w:ilvl w:val="0"/>
          <w:numId w:val="11"/>
        </w:numPr>
      </w:pPr>
      <w:r w:rsidRPr="00A52DAA">
        <w:t>G</w:t>
      </w:r>
      <w:r w:rsidR="00CF6B9E" w:rsidRPr="00A52DAA">
        <w:t>4</w:t>
      </w:r>
      <w:r w:rsidR="007E6179" w:rsidRPr="00A52DAA">
        <w:t>: The System gives some statistics to the User about the violations.</w:t>
      </w:r>
    </w:p>
    <w:p w14:paraId="0DD8F3BB" w14:textId="2FCA4921" w:rsidR="006F5076" w:rsidRPr="00A52DAA" w:rsidRDefault="006F5076" w:rsidP="002C0C48">
      <w:pPr>
        <w:pStyle w:val="ListParagraph"/>
        <w:numPr>
          <w:ilvl w:val="0"/>
          <w:numId w:val="11"/>
        </w:numPr>
      </w:pPr>
      <w:r w:rsidRPr="00A52DAA">
        <w:t>G</w:t>
      </w:r>
      <w:r w:rsidR="00CF6B9E" w:rsidRPr="00A52DAA">
        <w:t>5</w:t>
      </w:r>
      <w:r w:rsidRPr="00A52DAA">
        <w:t xml:space="preserve">: The System </w:t>
      </w:r>
      <w:r w:rsidR="0056327F" w:rsidRPr="00A52DAA">
        <w:t xml:space="preserve">can </w:t>
      </w:r>
      <w:r w:rsidRPr="00A52DAA">
        <w:t>give</w:t>
      </w:r>
      <w:r w:rsidR="00FA2A6A" w:rsidRPr="00A52DAA">
        <w:t xml:space="preserve"> all</w:t>
      </w:r>
      <w:r w:rsidRPr="00A52DAA">
        <w:t xml:space="preserve"> </w:t>
      </w:r>
      <w:r w:rsidR="0056327F" w:rsidRPr="00A52DAA">
        <w:t xml:space="preserve">the </w:t>
      </w:r>
      <w:r w:rsidRPr="00A52DAA">
        <w:t>statistics to the Municipality about the violations.</w:t>
      </w:r>
    </w:p>
    <w:p w14:paraId="5270B510" w14:textId="04859432" w:rsidR="006F5076" w:rsidRPr="00A52DAA" w:rsidRDefault="006F5076" w:rsidP="002C0C48">
      <w:pPr>
        <w:pStyle w:val="ListParagraph"/>
        <w:numPr>
          <w:ilvl w:val="0"/>
          <w:numId w:val="11"/>
        </w:numPr>
        <w:rPr>
          <w:b/>
          <w:bCs/>
        </w:rPr>
      </w:pPr>
      <w:r w:rsidRPr="00A52DAA">
        <w:t>G</w:t>
      </w:r>
      <w:r w:rsidR="00CF6B9E" w:rsidRPr="00A52DAA">
        <w:t>6</w:t>
      </w:r>
      <w:r w:rsidRPr="00A52DAA">
        <w:t xml:space="preserve">: The System can retrieve </w:t>
      </w:r>
      <w:r w:rsidRPr="00315266">
        <w:t xml:space="preserve">the </w:t>
      </w:r>
      <w:r w:rsidR="00D770E9" w:rsidRPr="00315266">
        <w:rPr>
          <w:rFonts w:cs="Calibri"/>
          <w:rPrChange w:id="8" w:author="Massimiliano Bonetti" w:date="2019-11-08T20:35:00Z">
            <w:rPr>
              <w:rFonts w:ascii="Calibri" w:hAnsi="Calibri" w:cs="Calibri"/>
            </w:rPr>
          </w:rPrChange>
        </w:rPr>
        <w:t>violations verified</w:t>
      </w:r>
      <w:r w:rsidR="00D770E9" w:rsidRPr="00315266">
        <w:rPr>
          <w:rFonts w:cs="Calibri"/>
          <w:b/>
          <w:rPrChange w:id="9" w:author="Massimiliano Bonetti" w:date="2019-11-08T20:35:00Z">
            <w:rPr>
              <w:rFonts w:ascii="Calibri" w:hAnsi="Calibri" w:cs="Calibri"/>
              <w:b/>
            </w:rPr>
          </w:rPrChange>
        </w:rPr>
        <w:t xml:space="preserve"> </w:t>
      </w:r>
      <w:r w:rsidRPr="00315266">
        <w:t>by the</w:t>
      </w:r>
      <w:r w:rsidRPr="00A52DAA">
        <w:t xml:space="preserve"> Municipality.</w:t>
      </w:r>
    </w:p>
    <w:p w14:paraId="22F6206C" w14:textId="30784943" w:rsidR="00BA3A1A" w:rsidRPr="00A52DAA" w:rsidRDefault="00BA3A1A" w:rsidP="006F01B8">
      <w:pPr>
        <w:pStyle w:val="Heading2"/>
      </w:pPr>
      <w:bookmarkStart w:id="10" w:name="_Toc23879800"/>
      <w:r w:rsidRPr="00A52DAA">
        <w:t>Scope</w:t>
      </w:r>
      <w:bookmarkEnd w:id="10"/>
    </w:p>
    <w:p w14:paraId="3DFB2D90" w14:textId="2BE0C0F5" w:rsidR="002C5767" w:rsidRPr="00A52DAA" w:rsidRDefault="002C5767" w:rsidP="00D7514E">
      <w:r w:rsidRPr="00A52DAA">
        <w:t>Here it is presented the initial distinction between events that belong to the world and those that belong to the machine (the system). T</w:t>
      </w:r>
      <w:r w:rsidR="00D7514E" w:rsidRPr="00A52DAA">
        <w:t xml:space="preserve">he </w:t>
      </w:r>
      <w:r w:rsidR="00254E1B" w:rsidRPr="00A52DAA">
        <w:t>violations and the event</w:t>
      </w:r>
      <w:r w:rsidR="00254E1B" w:rsidRPr="00A52DAA">
        <w:rPr>
          <w:rStyle w:val="Emphasis"/>
        </w:rPr>
        <w:t xml:space="preserve"> user finds a violation</w:t>
      </w:r>
      <w:r w:rsidR="00254E1B" w:rsidRPr="00A52DAA">
        <w:t xml:space="preserve"> </w:t>
      </w:r>
      <w:r w:rsidR="00D7514E" w:rsidRPr="00A52DAA">
        <w:t>are considered part of the world</w:t>
      </w:r>
      <w:r w:rsidR="00F056ED" w:rsidRPr="00A52DAA">
        <w:t>. Indeed,</w:t>
      </w:r>
      <w:r w:rsidR="00254E1B" w:rsidRPr="00A52DAA">
        <w:t xml:space="preserve"> the machine is not aware of these events unless the user sends a report notifying the violation and its location</w:t>
      </w:r>
      <w:r w:rsidR="00F056ED" w:rsidRPr="00A52DAA">
        <w:t>, which are shared events. Likewise, are part of the shared phenomena the events in which t</w:t>
      </w:r>
      <w:r w:rsidR="00254E1B" w:rsidRPr="00A52DAA">
        <w:t>he users</w:t>
      </w:r>
      <w:r w:rsidR="00F056ED" w:rsidRPr="00A52DAA">
        <w:t xml:space="preserve"> or the municipality</w:t>
      </w:r>
      <w:r w:rsidR="00254E1B" w:rsidRPr="00A52DAA">
        <w:t xml:space="preserve"> access the statistics</w:t>
      </w:r>
      <w:r w:rsidR="00F056ED" w:rsidRPr="00A52DAA">
        <w:t xml:space="preserve"> and</w:t>
      </w:r>
      <w:r w:rsidR="00254E1B" w:rsidRPr="00A52DAA">
        <w:t xml:space="preserve"> the municipality </w:t>
      </w:r>
      <w:r w:rsidR="00F056ED" w:rsidRPr="00A52DAA">
        <w:t>accesses</w:t>
      </w:r>
      <w:r w:rsidR="00254E1B" w:rsidRPr="00A52DAA">
        <w:t xml:space="preserve"> the</w:t>
      </w:r>
      <w:r w:rsidR="00F056ED" w:rsidRPr="00A52DAA">
        <w:t xml:space="preserve"> </w:t>
      </w:r>
      <w:r w:rsidR="00254E1B" w:rsidRPr="00A52DAA">
        <w:lastRenderedPageBreak/>
        <w:t>violations</w:t>
      </w:r>
      <w:r w:rsidR="00F056ED" w:rsidRPr="00A52DAA">
        <w:t xml:space="preserve"> and the suggestions, </w:t>
      </w:r>
      <w:r w:rsidR="00B16169" w:rsidRPr="00A52DAA">
        <w:t>the systems accesses data on violations from the municipality and vice versa. The machine side of the model contains the data memorized, the process of data analysis and the process of plate recognition.</w:t>
      </w:r>
    </w:p>
    <w:p w14:paraId="1F04EEF4" w14:textId="4EE4AE67" w:rsidR="00B00E7B" w:rsidRPr="00A52DAA" w:rsidRDefault="00D0606D" w:rsidP="00D7514E">
      <w:r w:rsidRPr="00A52DAA">
        <w:rPr>
          <w:noProof/>
        </w:rPr>
        <mc:AlternateContent>
          <mc:Choice Requires="wpc">
            <w:drawing>
              <wp:inline distT="0" distB="0" distL="0" distR="0" wp14:anchorId="0844ADE4" wp14:editId="15D944B1">
                <wp:extent cx="6120130" cy="3051582"/>
                <wp:effectExtent l="0" t="0" r="1270" b="9525"/>
                <wp:docPr id="1" name="Tela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 name="Ovale 2"/>
                        <wps:cNvSpPr/>
                        <wps:spPr>
                          <a:xfrm>
                            <a:off x="0" y="0"/>
                            <a:ext cx="4363451" cy="3051175"/>
                          </a:xfrm>
                          <a:prstGeom prst="ellipse">
                            <a:avLst/>
                          </a:prstGeom>
                          <a:solidFill>
                            <a:srgbClr val="4472C4">
                              <a:alpha val="74902"/>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Ovale 3"/>
                        <wps:cNvSpPr/>
                        <wps:spPr>
                          <a:xfrm>
                            <a:off x="1652337" y="0"/>
                            <a:ext cx="4436043" cy="3051175"/>
                          </a:xfrm>
                          <a:prstGeom prst="ellipse">
                            <a:avLst/>
                          </a:prstGeom>
                          <a:solidFill>
                            <a:srgbClr val="ED7D31">
                              <a:alpha val="74902"/>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Casella di testo 4"/>
                        <wps:cNvSpPr txBox="1"/>
                        <wps:spPr>
                          <a:xfrm>
                            <a:off x="673141" y="433979"/>
                            <a:ext cx="1163680" cy="297180"/>
                          </a:xfrm>
                          <a:prstGeom prst="rect">
                            <a:avLst/>
                          </a:prstGeom>
                          <a:solidFill>
                            <a:schemeClr val="lt1"/>
                          </a:solidFill>
                          <a:ln w="6350" cap="rnd">
                            <a:noFill/>
                          </a:ln>
                          <a:effectLst>
                            <a:softEdge rad="25400"/>
                          </a:effectLst>
                        </wps:spPr>
                        <wps:txbx>
                          <w:txbxContent>
                            <w:p w14:paraId="012DB129" w14:textId="77777777" w:rsidR="009315A7" w:rsidRPr="00B241E0" w:rsidRDefault="009315A7" w:rsidP="00D0606D">
                              <w:r w:rsidRPr="00B241E0">
                                <w:t xml:space="preserve">Traffic </w:t>
                              </w:r>
                              <w:r>
                                <w:t>v</w:t>
                              </w:r>
                              <w:r w:rsidRPr="00B241E0">
                                <w:t>iolation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Casella di testo 4"/>
                        <wps:cNvSpPr txBox="1"/>
                        <wps:spPr>
                          <a:xfrm>
                            <a:off x="150009" y="1364136"/>
                            <a:ext cx="1462222" cy="462848"/>
                          </a:xfrm>
                          <a:prstGeom prst="rect">
                            <a:avLst/>
                          </a:prstGeom>
                          <a:solidFill>
                            <a:schemeClr val="lt1"/>
                          </a:solidFill>
                          <a:ln w="6350" cap="rnd">
                            <a:noFill/>
                          </a:ln>
                          <a:effectLst>
                            <a:softEdge rad="25400"/>
                          </a:effectLst>
                        </wps:spPr>
                        <wps:txbx>
                          <w:txbxContent>
                            <w:p w14:paraId="50F211E3" w14:textId="77777777" w:rsidR="009315A7" w:rsidRPr="00A52DAA" w:rsidRDefault="009315A7" w:rsidP="00D0606D">
                              <w:pPr>
                                <w:spacing w:line="240" w:lineRule="auto"/>
                                <w:rPr>
                                  <w:rFonts w:eastAsia="Times New Roman"/>
                                </w:rPr>
                              </w:pPr>
                              <w:r w:rsidRPr="00A52DAA">
                                <w:rPr>
                                  <w:rFonts w:eastAsia="Times New Roman"/>
                                </w:rPr>
                                <w:t>Municipality makes traffic tickets</w:t>
                              </w:r>
                            </w:p>
                            <w:p w14:paraId="71A520CF" w14:textId="77777777" w:rsidR="009315A7" w:rsidRPr="00A52DAA" w:rsidRDefault="009315A7" w:rsidP="00D0606D">
                              <w:pPr>
                                <w:spacing w:line="252" w:lineRule="auto"/>
                                <w:jc w:val="both"/>
                                <w:rPr>
                                  <w:szCs w:val="24"/>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 name="Casella di testo 4"/>
                        <wps:cNvSpPr txBox="1"/>
                        <wps:spPr>
                          <a:xfrm>
                            <a:off x="523862" y="2232772"/>
                            <a:ext cx="1390022" cy="297180"/>
                          </a:xfrm>
                          <a:prstGeom prst="rect">
                            <a:avLst/>
                          </a:prstGeom>
                          <a:solidFill>
                            <a:schemeClr val="lt1"/>
                          </a:solidFill>
                          <a:ln w="6350" cap="rnd">
                            <a:noFill/>
                          </a:ln>
                          <a:effectLst>
                            <a:softEdge rad="25400"/>
                          </a:effectLst>
                        </wps:spPr>
                        <wps:txbx>
                          <w:txbxContent>
                            <w:p w14:paraId="66E8875A" w14:textId="77777777" w:rsidR="009315A7" w:rsidRPr="00A52DAA" w:rsidRDefault="009315A7" w:rsidP="00D0606D">
                              <w:pPr>
                                <w:spacing w:line="252" w:lineRule="auto"/>
                                <w:jc w:val="both"/>
                                <w:rPr>
                                  <w:szCs w:val="24"/>
                                </w:rPr>
                              </w:pPr>
                              <w:r w:rsidRPr="00A52DAA">
                                <w:rPr>
                                  <w:rFonts w:eastAsia="Times New Roman"/>
                                </w:rPr>
                                <w:t xml:space="preserve">User finds violation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 name="Casella di testo 4"/>
                        <wps:cNvSpPr txBox="1"/>
                        <wps:spPr>
                          <a:xfrm>
                            <a:off x="4417938" y="1489844"/>
                            <a:ext cx="1613894" cy="297180"/>
                          </a:xfrm>
                          <a:prstGeom prst="rect">
                            <a:avLst/>
                          </a:prstGeom>
                          <a:solidFill>
                            <a:schemeClr val="lt1"/>
                          </a:solidFill>
                          <a:ln w="6350" cap="rnd">
                            <a:noFill/>
                          </a:ln>
                          <a:effectLst>
                            <a:softEdge rad="25400"/>
                          </a:effectLst>
                        </wps:spPr>
                        <wps:txbx>
                          <w:txbxContent>
                            <w:p w14:paraId="019D861A" w14:textId="77777777" w:rsidR="009315A7" w:rsidRPr="00A52DAA" w:rsidRDefault="009315A7" w:rsidP="00D0606D">
                              <w:pPr>
                                <w:spacing w:line="252" w:lineRule="auto"/>
                                <w:jc w:val="both"/>
                                <w:rPr>
                                  <w:szCs w:val="24"/>
                                </w:rPr>
                              </w:pPr>
                              <w:r w:rsidRPr="00A52DAA">
                                <w:rPr>
                                  <w:rFonts w:eastAsia="Times New Roman"/>
                                </w:rPr>
                                <w:t>Violation memorization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 name="Casella di testo 4"/>
                        <wps:cNvSpPr txBox="1"/>
                        <wps:spPr>
                          <a:xfrm>
                            <a:off x="4169938" y="2227261"/>
                            <a:ext cx="1363125" cy="297180"/>
                          </a:xfrm>
                          <a:prstGeom prst="rect">
                            <a:avLst/>
                          </a:prstGeom>
                          <a:solidFill>
                            <a:schemeClr val="lt1"/>
                          </a:solidFill>
                          <a:ln w="6350" cap="rnd">
                            <a:noFill/>
                          </a:ln>
                          <a:effectLst>
                            <a:softEdge rad="25400"/>
                          </a:effectLst>
                        </wps:spPr>
                        <wps:txbx>
                          <w:txbxContent>
                            <w:p w14:paraId="132E5755" w14:textId="77777777" w:rsidR="009315A7" w:rsidRPr="00A52DAA" w:rsidRDefault="009315A7" w:rsidP="00D0606D">
                              <w:pPr>
                                <w:spacing w:line="252" w:lineRule="auto"/>
                                <w:jc w:val="both"/>
                                <w:rPr>
                                  <w:szCs w:val="24"/>
                                </w:rPr>
                              </w:pPr>
                              <w:r w:rsidRPr="00A52DAA">
                                <w:rPr>
                                  <w:rFonts w:eastAsia="Times New Roman"/>
                                </w:rPr>
                                <w:t>User memorization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 name="Casella di testo 4"/>
                        <wps:cNvSpPr txBox="1"/>
                        <wps:spPr>
                          <a:xfrm>
                            <a:off x="4417938" y="961012"/>
                            <a:ext cx="1278888" cy="297180"/>
                          </a:xfrm>
                          <a:prstGeom prst="rect">
                            <a:avLst/>
                          </a:prstGeom>
                          <a:solidFill>
                            <a:schemeClr val="lt1"/>
                          </a:solidFill>
                          <a:ln w="6350" cap="rnd">
                            <a:noFill/>
                          </a:ln>
                          <a:effectLst>
                            <a:softEdge rad="25400"/>
                          </a:effectLst>
                        </wps:spPr>
                        <wps:txbx>
                          <w:txbxContent>
                            <w:p w14:paraId="73D92115" w14:textId="77777777" w:rsidR="009315A7" w:rsidRPr="00A52DAA" w:rsidRDefault="009315A7" w:rsidP="00D0606D">
                              <w:pPr>
                                <w:spacing w:line="252" w:lineRule="auto"/>
                                <w:jc w:val="both"/>
                                <w:rPr>
                                  <w:szCs w:val="24"/>
                                </w:rPr>
                              </w:pPr>
                              <w:r w:rsidRPr="00A52DAA">
                                <w:rPr>
                                  <w:rFonts w:eastAsia="Times New Roman"/>
                                </w:rPr>
                                <w:t>Plate recognition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 name="Casella di testo 4"/>
                        <wps:cNvSpPr txBox="1"/>
                        <wps:spPr>
                          <a:xfrm>
                            <a:off x="4169938" y="433921"/>
                            <a:ext cx="1043746" cy="297180"/>
                          </a:xfrm>
                          <a:prstGeom prst="rect">
                            <a:avLst/>
                          </a:prstGeom>
                          <a:solidFill>
                            <a:schemeClr val="lt1"/>
                          </a:solidFill>
                          <a:ln w="6350" cap="rnd">
                            <a:noFill/>
                          </a:ln>
                          <a:effectLst>
                            <a:softEdge rad="25400"/>
                          </a:effectLst>
                        </wps:spPr>
                        <wps:txbx>
                          <w:txbxContent>
                            <w:p w14:paraId="6BD719BA" w14:textId="77777777" w:rsidR="009315A7" w:rsidRPr="00A52DAA" w:rsidRDefault="009315A7" w:rsidP="00D0606D">
                              <w:pPr>
                                <w:spacing w:line="252" w:lineRule="auto"/>
                                <w:jc w:val="both"/>
                                <w:rPr>
                                  <w:szCs w:val="24"/>
                                </w:rPr>
                              </w:pPr>
                              <w:r w:rsidRPr="00A52DAA">
                                <w:rPr>
                                  <w:rFonts w:eastAsia="Times New Roman"/>
                                </w:rPr>
                                <w:t>Data analysis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 name="Casella di testo 4"/>
                        <wps:cNvSpPr txBox="1"/>
                        <wps:spPr>
                          <a:xfrm>
                            <a:off x="2139226" y="554436"/>
                            <a:ext cx="1670774" cy="297180"/>
                          </a:xfrm>
                          <a:prstGeom prst="rect">
                            <a:avLst/>
                          </a:prstGeom>
                          <a:solidFill>
                            <a:schemeClr val="lt1"/>
                          </a:solidFill>
                          <a:ln w="6350" cap="rnd">
                            <a:noFill/>
                          </a:ln>
                          <a:effectLst>
                            <a:softEdge rad="25400"/>
                          </a:effectLst>
                        </wps:spPr>
                        <wps:txbx>
                          <w:txbxContent>
                            <w:p w14:paraId="3602D6CD" w14:textId="77777777" w:rsidR="009315A7" w:rsidRPr="00A52DAA" w:rsidRDefault="009315A7" w:rsidP="00D0606D">
                              <w:pPr>
                                <w:spacing w:line="252" w:lineRule="auto"/>
                                <w:jc w:val="both"/>
                                <w:rPr>
                                  <w:szCs w:val="24"/>
                                </w:rPr>
                              </w:pPr>
                              <w:r w:rsidRPr="00A52DAA">
                                <w:rPr>
                                  <w:rFonts w:eastAsia="Times New Roman"/>
                                </w:rPr>
                                <w:t>User notifies a violation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 name="Casella di testo 4"/>
                        <wps:cNvSpPr txBox="1"/>
                        <wps:spPr>
                          <a:xfrm>
                            <a:off x="1913884" y="1505750"/>
                            <a:ext cx="2145030" cy="297180"/>
                          </a:xfrm>
                          <a:prstGeom prst="rect">
                            <a:avLst/>
                          </a:prstGeom>
                          <a:solidFill>
                            <a:schemeClr val="lt1"/>
                          </a:solidFill>
                          <a:ln w="6350" cap="rnd">
                            <a:noFill/>
                          </a:ln>
                          <a:effectLst>
                            <a:softEdge rad="25400"/>
                          </a:effectLst>
                        </wps:spPr>
                        <wps:txbx>
                          <w:txbxContent>
                            <w:p w14:paraId="25F75569" w14:textId="77777777" w:rsidR="009315A7" w:rsidRPr="00A52DAA" w:rsidRDefault="009315A7" w:rsidP="00D0606D">
                              <w:pPr>
                                <w:spacing w:line="252" w:lineRule="auto"/>
                                <w:jc w:val="both"/>
                                <w:rPr>
                                  <w:szCs w:val="24"/>
                                </w:rPr>
                              </w:pPr>
                              <w:r w:rsidRPr="00A52DAA">
                                <w:rPr>
                                  <w:rFonts w:eastAsia="Times New Roman"/>
                                </w:rPr>
                                <w:t>Municipality accesses violations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 name="Casella di testo 4"/>
                        <wps:cNvSpPr txBox="1"/>
                        <wps:spPr>
                          <a:xfrm>
                            <a:off x="2291308" y="2291879"/>
                            <a:ext cx="1506106" cy="297180"/>
                          </a:xfrm>
                          <a:prstGeom prst="rect">
                            <a:avLst/>
                          </a:prstGeom>
                          <a:solidFill>
                            <a:schemeClr val="lt1"/>
                          </a:solidFill>
                          <a:ln w="6350" cap="rnd">
                            <a:noFill/>
                          </a:ln>
                          <a:effectLst>
                            <a:softEdge rad="25400"/>
                          </a:effectLst>
                        </wps:spPr>
                        <wps:txbx>
                          <w:txbxContent>
                            <w:p w14:paraId="1C9455F1" w14:textId="77777777" w:rsidR="009315A7" w:rsidRPr="00A52DAA" w:rsidRDefault="009315A7" w:rsidP="00D0606D">
                              <w:pPr>
                                <w:spacing w:line="252" w:lineRule="auto"/>
                                <w:rPr>
                                  <w:szCs w:val="24"/>
                                </w:rPr>
                              </w:pPr>
                              <w:r w:rsidRPr="00A52DAA">
                                <w:rPr>
                                  <w:rFonts w:eastAsia="Times New Roman"/>
                                </w:rPr>
                                <w:t>Suggest intervention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 name="Casella di testo 19"/>
                        <wps:cNvSpPr txBox="1"/>
                        <wps:spPr>
                          <a:xfrm>
                            <a:off x="1" y="0"/>
                            <a:ext cx="841247" cy="266700"/>
                          </a:xfrm>
                          <a:prstGeom prst="rect">
                            <a:avLst/>
                          </a:prstGeom>
                          <a:solidFill>
                            <a:schemeClr val="lt1"/>
                          </a:solidFill>
                          <a:ln w="6350">
                            <a:noFill/>
                          </a:ln>
                        </wps:spPr>
                        <wps:txbx>
                          <w:txbxContent>
                            <w:p w14:paraId="01B1CC41" w14:textId="77777777" w:rsidR="009315A7" w:rsidRPr="00B241E0" w:rsidRDefault="009315A7" w:rsidP="00D0606D">
                              <w:pPr>
                                <w:rPr>
                                  <w:b/>
                                  <w:bCs/>
                                </w:rPr>
                              </w:pPr>
                              <w:r w:rsidRPr="00B241E0">
                                <w:rPr>
                                  <w:b/>
                                  <w:bCs/>
                                </w:rPr>
                                <w:t>WORLD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Casella di testo 19"/>
                        <wps:cNvSpPr txBox="1"/>
                        <wps:spPr>
                          <a:xfrm>
                            <a:off x="5213684" y="0"/>
                            <a:ext cx="874696" cy="266700"/>
                          </a:xfrm>
                          <a:prstGeom prst="rect">
                            <a:avLst/>
                          </a:prstGeom>
                          <a:solidFill>
                            <a:schemeClr val="lt1"/>
                          </a:solidFill>
                          <a:ln w="6350">
                            <a:noFill/>
                          </a:ln>
                        </wps:spPr>
                        <wps:txbx>
                          <w:txbxContent>
                            <w:p w14:paraId="1CF59AF4" w14:textId="77777777" w:rsidR="009315A7" w:rsidRDefault="009315A7" w:rsidP="00D0606D">
                              <w:pPr>
                                <w:spacing w:line="252" w:lineRule="auto"/>
                                <w:jc w:val="both"/>
                                <w:rPr>
                                  <w:szCs w:val="24"/>
                                </w:rPr>
                              </w:pPr>
                              <w:r>
                                <w:rPr>
                                  <w:rFonts w:ascii="Calibri" w:eastAsia="Times New Roman" w:hAnsi="Calibri"/>
                                  <w:b/>
                                  <w:bCs/>
                                </w:rPr>
                                <w:t>MACHINE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2026285" y="875676"/>
                            <a:ext cx="2032629" cy="281305"/>
                          </a:xfrm>
                          <a:prstGeom prst="rect">
                            <a:avLst/>
                          </a:prstGeom>
                          <a:solidFill>
                            <a:schemeClr val="lt1"/>
                          </a:solidFill>
                          <a:ln w="6350" cap="rnd">
                            <a:noFill/>
                          </a:ln>
                          <a:effectLst>
                            <a:softEdge rad="25400"/>
                          </a:effectLst>
                        </wps:spPr>
                        <wps:txbx>
                          <w:txbxContent>
                            <w:p w14:paraId="1546451B" w14:textId="77777777" w:rsidR="009315A7" w:rsidRPr="009B74DB" w:rsidRDefault="009315A7" w:rsidP="00D0606D">
                              <w:pPr>
                                <w:rPr>
                                  <w:lang w:val="en-US"/>
                                </w:rPr>
                              </w:pPr>
                              <w:r>
                                <w:rPr>
                                  <w:lang w:val="en-US"/>
                                </w:rPr>
                                <w:t>Detecting violation’s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Text Box 21"/>
                        <wps:cNvSpPr txBox="1"/>
                        <wps:spPr>
                          <a:xfrm>
                            <a:off x="1757262" y="1194652"/>
                            <a:ext cx="2456598" cy="271145"/>
                          </a:xfrm>
                          <a:prstGeom prst="rect">
                            <a:avLst/>
                          </a:prstGeom>
                          <a:solidFill>
                            <a:schemeClr val="lt1"/>
                          </a:solidFill>
                          <a:ln w="6350" cap="rnd">
                            <a:noFill/>
                          </a:ln>
                          <a:effectLst>
                            <a:softEdge rad="25400"/>
                          </a:effectLst>
                        </wps:spPr>
                        <wps:txbx>
                          <w:txbxContent>
                            <w:p w14:paraId="43D5EBB5" w14:textId="0294F9DB" w:rsidR="009315A7" w:rsidRPr="002D3A8E" w:rsidRDefault="009315A7" w:rsidP="00D0606D">
                              <w:pPr>
                                <w:rPr>
                                  <w:lang w:val="en-US"/>
                                </w:rPr>
                              </w:pPr>
                              <w:r>
                                <w:rPr>
                                  <w:lang w:val="en-US"/>
                                </w:rPr>
                                <w:t xml:space="preserve">User or municipality requests </w:t>
                              </w:r>
                              <w:r w:rsidRPr="00C70F67">
                                <w:rPr>
                                  <w:lang w:val="en-US"/>
                                </w:rPr>
                                <w:t>statistics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2291308" y="1824716"/>
                            <a:ext cx="1493520" cy="469731"/>
                          </a:xfrm>
                          <a:prstGeom prst="rect">
                            <a:avLst/>
                          </a:prstGeom>
                          <a:solidFill>
                            <a:schemeClr val="lt1"/>
                          </a:solidFill>
                          <a:ln w="6350" cap="rnd">
                            <a:noFill/>
                          </a:ln>
                          <a:effectLst>
                            <a:softEdge rad="25400"/>
                          </a:effectLst>
                        </wps:spPr>
                        <wps:txbx>
                          <w:txbxContent>
                            <w:p w14:paraId="00C062DD" w14:textId="34F89931" w:rsidR="009315A7" w:rsidRDefault="009315A7" w:rsidP="00D0606D">
                              <w:pPr>
                                <w:jc w:val="center"/>
                                <w:rPr>
                                  <w:lang w:val="en-US"/>
                                </w:rPr>
                              </w:pPr>
                              <w:r>
                                <w:rPr>
                                  <w:lang w:val="en-US"/>
                                </w:rPr>
                                <w:t>Access to traffic tickets of municipality</w:t>
                              </w:r>
                            </w:p>
                            <w:p w14:paraId="6F9D5F2C" w14:textId="77777777" w:rsidR="009315A7" w:rsidRPr="002D3A8E" w:rsidRDefault="009315A7" w:rsidP="00D0606D">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844ADE4" id="Tela 1" o:spid="_x0000_s1026" editas="canvas" style="width:481.9pt;height:240.3pt;mso-position-horizontal-relative:char;mso-position-vertical-relative:line" coordsize="61201,305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201;height:30511;visibility:visible;mso-wrap-style:square" filled="t">
                  <v:fill o:detectmouseclick="t"/>
                  <v:path o:connecttype="none"/>
                </v:shape>
                <v:oval id="Ovale 2" o:spid="_x0000_s1028" style="position:absolute;width:43634;height:305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" fillcolor="#4472c4" strokecolor="#1f3763 [1604]" strokeweight="1pt">
                  <v:fill opacity="49087f"/>
                  <v:stroke joinstyle="miter"/>
                </v:oval>
                <v:oval id="Ovale 3" o:spid="_x0000_s1029" style="position:absolute;left:16523;width:44360;height:305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" fillcolor="#ed7d31" strokecolor="#1f3763 [1604]" strokeweight="1pt">
                  <v:fill opacity="49087f"/>
                  <v:stroke joinstyle="miter"/>
                </v:oval>
                <v:shapetype id="_x0000_t202" coordsize="21600,21600" o:spt="202" path="m,l,21600r21600,l21600,xe">
                  <v:stroke joinstyle="miter"/>
                  <v:path gradientshapeok="t" o:connecttype="rect"/>
                </v:shapetype>
                <v:shape id="Casella di testo 4" o:spid="_x0000_s1030" type="#_x0000_t202" style="position:absolute;left:6731;top:4339;width:11637;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" fillcolor="white [3201]" stroked="f" strokeweight=".5pt">
                  <v:stroke endcap="round"/>
                  <v:textbox>
                    <w:txbxContent>
                      <w:p w14:paraId="012DB129" w14:textId="77777777" w:rsidR="009315A7" w:rsidRPr="00B241E0" w:rsidRDefault="009315A7" w:rsidP="00D0606D">
                        <w:r w:rsidRPr="00B241E0">
                          <w:t xml:space="preserve">Traffic </w:t>
                        </w:r>
                        <w:r>
                          <w:t>v</w:t>
                        </w:r>
                        <w:r w:rsidRPr="00B241E0">
                          <w:t>iolation</w:t>
                        </w:r>
                      </w:p>
                    </w:txbxContent>
                  </v:textbox>
                </v:shape>
                <v:shape id="Casella di testo 4" o:spid="_x0000_s1031" type="#_x0000_t202" style="position:absolute;left:1500;top:13641;width:14622;height:46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" fillcolor="white [3201]" stroked="f" strokeweight=".5pt">
                  <v:stroke endcap="round"/>
                  <v:textbox>
                    <w:txbxContent>
                      <w:p w14:paraId="50F211E3" w14:textId="77777777" w:rsidR="009315A7" w:rsidRPr="00A52DAA" w:rsidRDefault="009315A7" w:rsidP="00D0606D">
                        <w:pPr>
                          <w:spacing w:line="240" w:lineRule="auto"/>
                          <w:rPr>
                            <w:rFonts w:eastAsia="Times New Roman"/>
                          </w:rPr>
                        </w:pPr>
                        <w:r w:rsidRPr="00A52DAA">
                          <w:rPr>
                            <w:rFonts w:eastAsia="Times New Roman"/>
                          </w:rPr>
                          <w:t>Municipality makes traffic tickets</w:t>
                        </w:r>
                      </w:p>
                      <w:p w14:paraId="71A520CF" w14:textId="77777777" w:rsidR="009315A7" w:rsidRPr="00A52DAA" w:rsidRDefault="009315A7" w:rsidP="00D0606D">
                        <w:pPr>
                          <w:spacing w:line="252" w:lineRule="auto"/>
                          <w:jc w:val="both"/>
                          <w:rPr>
                            <w:szCs w:val="24"/>
                          </w:rPr>
                        </w:pPr>
                      </w:p>
                    </w:txbxContent>
                  </v:textbox>
                </v:shape>
                <v:shape id="Casella di testo 4" o:spid="_x0000_s1032" type="#_x0000_t202" style="position:absolute;left:5238;top:22327;width:13900;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" fillcolor="white [3201]" stroked="f" strokeweight=".5pt">
                  <v:stroke endcap="round"/>
                  <v:textbox>
                    <w:txbxContent>
                      <w:p w14:paraId="66E8875A" w14:textId="77777777" w:rsidR="009315A7" w:rsidRPr="00A52DAA" w:rsidRDefault="009315A7" w:rsidP="00D0606D">
                        <w:pPr>
                          <w:spacing w:line="252" w:lineRule="auto"/>
                          <w:jc w:val="both"/>
                          <w:rPr>
                            <w:szCs w:val="24"/>
                          </w:rPr>
                        </w:pPr>
                        <w:r w:rsidRPr="00A52DAA">
                          <w:rPr>
                            <w:rFonts w:eastAsia="Times New Roman"/>
                          </w:rPr>
                          <w:t xml:space="preserve">User finds violation </w:t>
                        </w:r>
                      </w:p>
                    </w:txbxContent>
                  </v:textbox>
                </v:shape>
                <v:shape id="Casella di testo 4" o:spid="_x0000_s1033" type="#_x0000_t202" style="position:absolute;left:44179;top:14898;width:16139;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" fillcolor="white [3201]" stroked="f" strokeweight=".5pt">
                  <v:stroke endcap="round"/>
                  <v:textbox>
                    <w:txbxContent>
                      <w:p w14:paraId="019D861A" w14:textId="77777777" w:rsidR="009315A7" w:rsidRPr="00A52DAA" w:rsidRDefault="009315A7" w:rsidP="00D0606D">
                        <w:pPr>
                          <w:spacing w:line="252" w:lineRule="auto"/>
                          <w:jc w:val="both"/>
                          <w:rPr>
                            <w:szCs w:val="24"/>
                          </w:rPr>
                        </w:pPr>
                        <w:r w:rsidRPr="00A52DAA">
                          <w:rPr>
                            <w:rFonts w:eastAsia="Times New Roman"/>
                          </w:rPr>
                          <w:t>Violation memorization</w:t>
                        </w:r>
                      </w:p>
                    </w:txbxContent>
                  </v:textbox>
                </v:shape>
                <v:shape id="Casella di testo 4" o:spid="_x0000_s1034" type="#_x0000_t202" style="position:absolute;left:41699;top:22272;width:13631;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" fillcolor="white [3201]" stroked="f" strokeweight=".5pt">
                  <v:stroke endcap="round"/>
                  <v:textbox>
                    <w:txbxContent>
                      <w:p w14:paraId="132E5755" w14:textId="77777777" w:rsidR="009315A7" w:rsidRPr="00A52DAA" w:rsidRDefault="009315A7" w:rsidP="00D0606D">
                        <w:pPr>
                          <w:spacing w:line="252" w:lineRule="auto"/>
                          <w:jc w:val="both"/>
                          <w:rPr>
                            <w:szCs w:val="24"/>
                          </w:rPr>
                        </w:pPr>
                        <w:r w:rsidRPr="00A52DAA">
                          <w:rPr>
                            <w:rFonts w:eastAsia="Times New Roman"/>
                          </w:rPr>
                          <w:t>User memorization</w:t>
                        </w:r>
                      </w:p>
                    </w:txbxContent>
                  </v:textbox>
                </v:shape>
                <v:shape id="Casella di testo 4" o:spid="_x0000_s1035" type="#_x0000_t202" style="position:absolute;left:44179;top:9610;width:12789;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" fillcolor="white [3201]" stroked="f" strokeweight=".5pt">
                  <v:stroke endcap="round"/>
                  <v:textbox>
                    <w:txbxContent>
                      <w:p w14:paraId="73D92115" w14:textId="77777777" w:rsidR="009315A7" w:rsidRPr="00A52DAA" w:rsidRDefault="009315A7" w:rsidP="00D0606D">
                        <w:pPr>
                          <w:spacing w:line="252" w:lineRule="auto"/>
                          <w:jc w:val="both"/>
                          <w:rPr>
                            <w:szCs w:val="24"/>
                          </w:rPr>
                        </w:pPr>
                        <w:r w:rsidRPr="00A52DAA">
                          <w:rPr>
                            <w:rFonts w:eastAsia="Times New Roman"/>
                          </w:rPr>
                          <w:t>Plate recognition</w:t>
                        </w:r>
                      </w:p>
                    </w:txbxContent>
                  </v:textbox>
                </v:shape>
                <v:shape id="Casella di testo 4" o:spid="_x0000_s1036" type="#_x0000_t202" style="position:absolute;left:41699;top:4339;width:10437;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" fillcolor="white [3201]" stroked="f" strokeweight=".5pt">
                  <v:stroke endcap="round"/>
                  <v:textbox>
                    <w:txbxContent>
                      <w:p w14:paraId="6BD719BA" w14:textId="77777777" w:rsidR="009315A7" w:rsidRPr="00A52DAA" w:rsidRDefault="009315A7" w:rsidP="00D0606D">
                        <w:pPr>
                          <w:spacing w:line="252" w:lineRule="auto"/>
                          <w:jc w:val="both"/>
                          <w:rPr>
                            <w:szCs w:val="24"/>
                          </w:rPr>
                        </w:pPr>
                        <w:r w:rsidRPr="00A52DAA">
                          <w:rPr>
                            <w:rFonts w:eastAsia="Times New Roman"/>
                          </w:rPr>
                          <w:t>Data analysis</w:t>
                        </w:r>
                      </w:p>
                    </w:txbxContent>
                  </v:textbox>
                </v:shape>
                <v:shape id="Casella di testo 4" o:spid="_x0000_s1037" type="#_x0000_t202" style="position:absolute;left:21392;top:5544;width:16708;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" fillcolor="white [3201]" stroked="f" strokeweight=".5pt">
                  <v:stroke endcap="round"/>
                  <v:textbox>
                    <w:txbxContent>
                      <w:p w14:paraId="3602D6CD" w14:textId="77777777" w:rsidR="009315A7" w:rsidRPr="00A52DAA" w:rsidRDefault="009315A7" w:rsidP="00D0606D">
                        <w:pPr>
                          <w:spacing w:line="252" w:lineRule="auto"/>
                          <w:jc w:val="both"/>
                          <w:rPr>
                            <w:szCs w:val="24"/>
                          </w:rPr>
                        </w:pPr>
                        <w:r w:rsidRPr="00A52DAA">
                          <w:rPr>
                            <w:rFonts w:eastAsia="Times New Roman"/>
                          </w:rPr>
                          <w:t>User notifies a violation</w:t>
                        </w:r>
                      </w:p>
                    </w:txbxContent>
                  </v:textbox>
                </v:shape>
                <v:shape id="Casella di testo 4" o:spid="_x0000_s1038" type="#_x0000_t202" style="position:absolute;left:19138;top:15057;width:21451;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" fillcolor="white [3201]" stroked="f" strokeweight=".5pt">
                  <v:stroke endcap="round"/>
                  <v:textbox>
                    <w:txbxContent>
                      <w:p w14:paraId="25F75569" w14:textId="77777777" w:rsidR="009315A7" w:rsidRPr="00A52DAA" w:rsidRDefault="009315A7" w:rsidP="00D0606D">
                        <w:pPr>
                          <w:spacing w:line="252" w:lineRule="auto"/>
                          <w:jc w:val="both"/>
                          <w:rPr>
                            <w:szCs w:val="24"/>
                          </w:rPr>
                        </w:pPr>
                        <w:r w:rsidRPr="00A52DAA">
                          <w:rPr>
                            <w:rFonts w:eastAsia="Times New Roman"/>
                          </w:rPr>
                          <w:t>Municipality accesses violations</w:t>
                        </w:r>
                      </w:p>
                    </w:txbxContent>
                  </v:textbox>
                </v:shape>
                <v:shape id="Casella di testo 4" o:spid="_x0000_s1039" type="#_x0000_t202" style="position:absolute;left:22913;top:22918;width:15061;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" fillcolor="white [3201]" stroked="f" strokeweight=".5pt">
                  <v:stroke endcap="round"/>
                  <v:textbox>
                    <w:txbxContent>
                      <w:p w14:paraId="1C9455F1" w14:textId="77777777" w:rsidR="009315A7" w:rsidRPr="00A52DAA" w:rsidRDefault="009315A7" w:rsidP="00D0606D">
                        <w:pPr>
                          <w:spacing w:line="252" w:lineRule="auto"/>
                          <w:rPr>
                            <w:szCs w:val="24"/>
                          </w:rPr>
                        </w:pPr>
                        <w:r w:rsidRPr="00A52DAA">
                          <w:rPr>
                            <w:rFonts w:eastAsia="Times New Roman"/>
                          </w:rPr>
                          <w:t>Suggest intervention</w:t>
                        </w:r>
                      </w:p>
                    </w:txbxContent>
                  </v:textbox>
                </v:shape>
                <v:shape id="Casella di testo 19" o:spid="_x0000_s1040" type="#_x0000_t202" style="position:absolute;width:8412;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" fillcolor="white [3201]" stroked="f" strokeweight=".5pt">
                  <v:textbox>
                    <w:txbxContent>
                      <w:p w14:paraId="01B1CC41" w14:textId="77777777" w:rsidR="009315A7" w:rsidRPr="00B241E0" w:rsidRDefault="009315A7" w:rsidP="00D0606D">
                        <w:pPr>
                          <w:rPr>
                            <w:b/>
                            <w:bCs/>
                          </w:rPr>
                        </w:pPr>
                        <w:r w:rsidRPr="00B241E0">
                          <w:rPr>
                            <w:b/>
                            <w:bCs/>
                          </w:rPr>
                          <w:t>WORLD</w:t>
                        </w:r>
                      </w:p>
                    </w:txbxContent>
                  </v:textbox>
                </v:shape>
                <v:shape id="Casella di testo 19" o:spid="_x0000_s1041" type="#_x0000_t202" style="position:absolute;left:52136;width:874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" fillcolor="white [3201]" stroked="f" strokeweight=".5pt">
                  <v:textbox>
                    <w:txbxContent>
                      <w:p w14:paraId="1CF59AF4" w14:textId="77777777" w:rsidR="009315A7" w:rsidRDefault="009315A7" w:rsidP="00D0606D">
                        <w:pPr>
                          <w:spacing w:line="252" w:lineRule="auto"/>
                          <w:jc w:val="both"/>
                          <w:rPr>
                            <w:szCs w:val="24"/>
                          </w:rPr>
                        </w:pPr>
                        <w:r>
                          <w:rPr>
                            <w:rFonts w:ascii="Calibri" w:eastAsia="Times New Roman" w:hAnsi="Calibri"/>
                            <w:b/>
                            <w:bCs/>
                          </w:rPr>
                          <w:t>MACHINE</w:t>
                        </w:r>
                      </w:p>
                    </w:txbxContent>
                  </v:textbox>
                </v:shape>
                <v:shape id="Text Box 15" o:spid="_x0000_s1042" type="#_x0000_t202" style="position:absolute;left:20262;top:8756;width:20327;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" fillcolor="white [3201]" stroked="f" strokeweight=".5pt">
                  <v:stroke endcap="round"/>
                  <v:textbox>
                    <w:txbxContent>
                      <w:p w14:paraId="1546451B" w14:textId="77777777" w:rsidR="009315A7" w:rsidRPr="009B74DB" w:rsidRDefault="009315A7" w:rsidP="00D0606D">
                        <w:pPr>
                          <w:rPr>
                            <w:lang w:val="en-US"/>
                          </w:rPr>
                        </w:pPr>
                        <w:r>
                          <w:rPr>
                            <w:lang w:val="en-US"/>
                          </w:rPr>
                          <w:t>Detecting violation’s position</w:t>
                        </w:r>
                      </w:p>
                    </w:txbxContent>
                  </v:textbox>
                </v:shape>
                <v:shape id="Text Box 21" o:spid="_x0000_s1043" type="#_x0000_t202" style="position:absolute;left:17572;top:11946;width:24566;height:2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" fillcolor="white [3201]" stroked="f" strokeweight=".5pt">
                  <v:stroke endcap="round"/>
                  <v:textbox>
                    <w:txbxContent>
                      <w:p w14:paraId="43D5EBB5" w14:textId="0294F9DB" w:rsidR="009315A7" w:rsidRPr="002D3A8E" w:rsidRDefault="009315A7" w:rsidP="00D0606D">
                        <w:pPr>
                          <w:rPr>
                            <w:lang w:val="en-US"/>
                          </w:rPr>
                        </w:pPr>
                        <w:r>
                          <w:rPr>
                            <w:lang w:val="en-US"/>
                          </w:rPr>
                          <w:t xml:space="preserve">User or municipality requests </w:t>
                        </w:r>
                        <w:r w:rsidRPr="00C70F67">
                          <w:rPr>
                            <w:lang w:val="en-US"/>
                          </w:rPr>
                          <w:t>statistics</w:t>
                        </w:r>
                      </w:p>
                    </w:txbxContent>
                  </v:textbox>
                </v:shape>
                <v:shape id="Text Box 22" o:spid="_x0000_s1044" type="#_x0000_t202" style="position:absolute;left:22913;top:18247;width:14935;height:4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" fillcolor="white [3201]" stroked="f" strokeweight=".5pt">
                  <v:stroke endcap="round"/>
                  <v:textbox>
                    <w:txbxContent>
                      <w:p w14:paraId="00C062DD" w14:textId="34F89931" w:rsidR="009315A7" w:rsidRDefault="009315A7" w:rsidP="00D0606D">
                        <w:pPr>
                          <w:jc w:val="center"/>
                          <w:rPr>
                            <w:lang w:val="en-US"/>
                          </w:rPr>
                        </w:pPr>
                        <w:r>
                          <w:rPr>
                            <w:lang w:val="en-US"/>
                          </w:rPr>
                          <w:t>Access to traffic tickets of municipality</w:t>
                        </w:r>
                      </w:p>
                      <w:p w14:paraId="6F9D5F2C" w14:textId="77777777" w:rsidR="009315A7" w:rsidRPr="002D3A8E" w:rsidRDefault="009315A7" w:rsidP="00D0606D">
                        <w:pPr>
                          <w:jc w:val="center"/>
                          <w:rPr>
                            <w:lang w:val="en-US"/>
                          </w:rPr>
                        </w:pPr>
                      </w:p>
                    </w:txbxContent>
                  </v:textbox>
                </v:shape>
                <w10:anchorlock/>
              </v:group>
            </w:pict>
          </mc:Fallback>
        </mc:AlternateContent>
      </w:r>
    </w:p>
    <w:p w14:paraId="484DBA00" w14:textId="77777777" w:rsidR="00886049" w:rsidRPr="00A52DAA" w:rsidRDefault="00886049" w:rsidP="00D7514E"/>
    <w:p w14:paraId="360371C5" w14:textId="45D4D61B" w:rsidR="00886049" w:rsidRPr="00A52DAA" w:rsidRDefault="00886049" w:rsidP="00D7514E">
      <w:r w:rsidRPr="00A52DAA">
        <w:t xml:space="preserve">The next table identifies the most important </w:t>
      </w:r>
      <w:del w:id="11" w:author="Massimiliano Bonetti" w:date="2019-11-08T20:37:00Z">
        <w:r w:rsidRPr="00A52DAA" w:rsidDel="00610161">
          <w:delText xml:space="preserve">shared </w:delText>
        </w:r>
      </w:del>
      <w:r w:rsidRPr="00A52DAA">
        <w:t>phenomena</w:t>
      </w:r>
      <w:ins w:id="12" w:author="Massimiliano Bonetti" w:date="2019-11-08T20:37:00Z">
        <w:r w:rsidR="00083412">
          <w:t>, shared and not.</w:t>
        </w:r>
      </w:ins>
      <w:del w:id="13" w:author="Massimiliano Bonetti" w:date="2019-11-08T20:37:00Z">
        <w:r w:rsidRPr="00A52DAA" w:rsidDel="00083412">
          <w:delText>.</w:delText>
        </w:r>
      </w:del>
    </w:p>
    <w:tbl>
      <w:tblPr>
        <w:tblStyle w:val="PlainTable4"/>
        <w:tblW w:w="9634" w:type="dxa"/>
        <w:tblLook w:val="04A0" w:firstRow="1" w:lastRow="0" w:firstColumn="1" w:lastColumn="0" w:noHBand="0" w:noVBand="1"/>
        <w:tblPrChange w:id="14" w:author="Massimiliano Bonetti" w:date="2019-11-08T21:16:00Z">
          <w:tblPr>
            <w:tblW w:w="9634" w:type="dxa"/>
            <w:tblLook w:val="04A0" w:firstRow="1" w:lastRow="0" w:firstColumn="1" w:lastColumn="0" w:noHBand="0" w:noVBand="1"/>
          </w:tblPr>
        </w:tblPrChange>
      </w:tblPr>
      <w:tblGrid>
        <w:gridCol w:w="4080"/>
        <w:gridCol w:w="2195"/>
        <w:gridCol w:w="3359"/>
        <w:tblGridChange w:id="15">
          <w:tblGrid>
            <w:gridCol w:w="6680"/>
            <w:gridCol w:w="972"/>
            <w:gridCol w:w="1984"/>
          </w:tblGrid>
        </w:tblGridChange>
      </w:tblGrid>
      <w:tr w:rsidR="002F6705" w:rsidRPr="00A52DAA" w14:paraId="7D0B3FC8" w14:textId="77777777" w:rsidTr="00CB335D">
        <w:trPr>
          <w:cnfStyle w:val="100000000000" w:firstRow="1" w:lastRow="0" w:firstColumn="0" w:lastColumn="0" w:oddVBand="0" w:evenVBand="0" w:oddHBand="0" w:evenHBand="0" w:firstRowFirstColumn="0" w:firstRowLastColumn="0" w:lastRowFirstColumn="0" w:lastRowLastColumn="0"/>
          <w:trHeight w:val="258"/>
          <w:trPrChange w:id="16" w:author="Massimiliano Bonetti" w:date="2019-11-08T21:16:00Z">
            <w:trPr>
              <w:trHeight w:val="258"/>
            </w:trPr>
          </w:trPrChange>
        </w:trPr>
        <w:tc>
          <w:tcPr>
            <w:cnfStyle w:val="001000000000" w:firstRow="0" w:lastRow="0" w:firstColumn="1" w:lastColumn="0" w:oddVBand="0" w:evenVBand="0" w:oddHBand="0" w:evenHBand="0" w:firstRowFirstColumn="0" w:firstRowLastColumn="0" w:lastRowFirstColumn="0" w:lastRowLastColumn="0"/>
            <w:tcW w:w="0" w:type="dxa"/>
            <w:tcBorders>
              <w:bottom w:val="single" w:sz="4" w:space="0" w:color="auto"/>
              <w:right w:val="single" w:sz="4" w:space="0" w:color="auto"/>
            </w:tcBorders>
            <w:noWrap/>
            <w:hideMark/>
            <w:tcPrChange w:id="17" w:author="Massimiliano Bonetti" w:date="2019-11-08T21:16:00Z">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tcPrChange>
          </w:tcPr>
          <w:p w14:paraId="5BD59E15" w14:textId="77777777" w:rsidR="002F6705" w:rsidRPr="00923A3C" w:rsidRDefault="002F6705" w:rsidP="00CB335D">
            <w:pPr>
              <w:pStyle w:val="NoSpacing"/>
              <w:cnfStyle w:val="101000000000" w:firstRow="1" w:lastRow="0" w:firstColumn="1" w:lastColumn="0" w:oddVBand="0" w:evenVBand="0" w:oddHBand="0" w:evenHBand="0" w:firstRowFirstColumn="0" w:firstRowLastColumn="0" w:lastRowFirstColumn="0" w:lastRowLastColumn="0"/>
              <w:rPr>
                <w:rFonts w:ascii="Garamond" w:eastAsia="Times New Roman" w:hAnsi="Garamond"/>
                <w:b w:val="0"/>
                <w:bCs w:val="0"/>
                <w:sz w:val="28"/>
                <w:szCs w:val="28"/>
                <w:lang w:val="en-GB"/>
              </w:rPr>
            </w:pPr>
            <w:r w:rsidRPr="00923A3C">
              <w:rPr>
                <w:rFonts w:ascii="Garamond" w:eastAsia="Times New Roman" w:hAnsi="Garamond"/>
                <w:b w:val="0"/>
                <w:bCs w:val="0"/>
                <w:sz w:val="28"/>
                <w:szCs w:val="28"/>
                <w:lang w:val="en-GB"/>
              </w:rPr>
              <w:t>Phenomenon</w:t>
            </w:r>
          </w:p>
        </w:tc>
        <w:tc>
          <w:tcPr>
            <w:tcW w:w="0" w:type="dxa"/>
            <w:tcBorders>
              <w:left w:val="single" w:sz="4" w:space="0" w:color="auto"/>
              <w:bottom w:val="single" w:sz="4" w:space="0" w:color="auto"/>
              <w:right w:val="single" w:sz="4" w:space="0" w:color="auto"/>
            </w:tcBorders>
            <w:hideMark/>
            <w:tcPrChange w:id="18" w:author="Massimiliano Bonetti" w:date="2019-11-08T21:16:00Z">
              <w:tcPr>
                <w:tcW w:w="970" w:type="dxa"/>
                <w:tcBorders>
                  <w:top w:val="single" w:sz="4" w:space="0" w:color="auto"/>
                  <w:left w:val="nil"/>
                  <w:bottom w:val="single" w:sz="12" w:space="0" w:color="auto"/>
                  <w:right w:val="single" w:sz="4" w:space="0" w:color="auto"/>
                </w:tcBorders>
                <w:shd w:val="clear" w:color="auto" w:fill="auto"/>
                <w:vAlign w:val="bottom"/>
                <w:hideMark/>
              </w:tcPr>
            </w:tcPrChange>
          </w:tcPr>
          <w:p w14:paraId="2D1E6B2A" w14:textId="77777777" w:rsidR="002F6705" w:rsidRPr="00A52DAA" w:rsidRDefault="002F6705" w:rsidP="002F6705">
            <w:pPr>
              <w:pStyle w:val="NoSpacing"/>
              <w:cnfStyle w:val="100000000000" w:firstRow="1" w:lastRow="0" w:firstColumn="0" w:lastColumn="0" w:oddVBand="0" w:evenVBand="0" w:oddHBand="0" w:evenHBand="0" w:firstRowFirstColumn="0" w:firstRowLastColumn="0" w:lastRowFirstColumn="0" w:lastRowLastColumn="0"/>
              <w:rPr>
                <w:rFonts w:ascii="Garamond" w:eastAsia="Times New Roman" w:hAnsi="Garamond"/>
                <w:lang w:val="en-GB"/>
              </w:rPr>
            </w:pPr>
            <w:r w:rsidRPr="00A52DAA">
              <w:rPr>
                <w:rFonts w:ascii="Garamond" w:eastAsia="Times New Roman" w:hAnsi="Garamond"/>
                <w:b w:val="0"/>
                <w:bCs w:val="0"/>
                <w:sz w:val="26"/>
                <w:szCs w:val="26"/>
                <w:lang w:val="en-GB"/>
              </w:rPr>
              <w:t>Shared</w:t>
            </w:r>
            <w:r w:rsidRPr="00A52DAA">
              <w:rPr>
                <w:rFonts w:ascii="Garamond" w:eastAsia="Times New Roman" w:hAnsi="Garamond"/>
                <w:lang w:val="en-GB"/>
              </w:rPr>
              <w:br/>
              <w:t>Y=Yes</w:t>
            </w:r>
            <w:r w:rsidRPr="00A52DAA">
              <w:rPr>
                <w:rFonts w:ascii="Garamond" w:eastAsia="Times New Roman" w:hAnsi="Garamond"/>
                <w:lang w:val="en-GB"/>
              </w:rPr>
              <w:br/>
              <w:t>N=No</w:t>
            </w:r>
          </w:p>
        </w:tc>
        <w:tc>
          <w:tcPr>
            <w:tcW w:w="0" w:type="dxa"/>
            <w:tcBorders>
              <w:left w:val="single" w:sz="4" w:space="0" w:color="auto"/>
              <w:bottom w:val="single" w:sz="4" w:space="0" w:color="auto"/>
            </w:tcBorders>
            <w:hideMark/>
            <w:tcPrChange w:id="19" w:author="Massimiliano Bonetti" w:date="2019-11-08T21:16:00Z">
              <w:tcPr>
                <w:tcW w:w="1984" w:type="dxa"/>
                <w:tcBorders>
                  <w:top w:val="single" w:sz="4" w:space="0" w:color="auto"/>
                  <w:left w:val="nil"/>
                  <w:bottom w:val="single" w:sz="12" w:space="0" w:color="auto"/>
                  <w:right w:val="single" w:sz="4" w:space="0" w:color="auto"/>
                </w:tcBorders>
                <w:shd w:val="clear" w:color="auto" w:fill="auto"/>
                <w:vAlign w:val="bottom"/>
                <w:hideMark/>
              </w:tcPr>
            </w:tcPrChange>
          </w:tcPr>
          <w:p w14:paraId="0301F471" w14:textId="77777777" w:rsidR="002F6705" w:rsidRPr="00A52DAA" w:rsidRDefault="002F6705" w:rsidP="002F6705">
            <w:pPr>
              <w:pStyle w:val="NoSpacing"/>
              <w:cnfStyle w:val="100000000000" w:firstRow="1" w:lastRow="0" w:firstColumn="0" w:lastColumn="0" w:oddVBand="0" w:evenVBand="0" w:oddHBand="0" w:evenHBand="0" w:firstRowFirstColumn="0" w:firstRowLastColumn="0" w:lastRowFirstColumn="0" w:lastRowLastColumn="0"/>
              <w:rPr>
                <w:rFonts w:ascii="Garamond" w:eastAsia="Times New Roman" w:hAnsi="Garamond"/>
                <w:lang w:val="en-GB"/>
              </w:rPr>
            </w:pPr>
            <w:r w:rsidRPr="00A52DAA">
              <w:rPr>
                <w:rFonts w:ascii="Garamond" w:eastAsia="Times New Roman" w:hAnsi="Garamond"/>
                <w:b w:val="0"/>
                <w:bCs w:val="0"/>
                <w:sz w:val="26"/>
                <w:szCs w:val="26"/>
                <w:lang w:val="en-GB"/>
              </w:rPr>
              <w:t>Who controls it</w:t>
            </w:r>
            <w:r w:rsidRPr="00A52DAA">
              <w:rPr>
                <w:rFonts w:ascii="Garamond" w:eastAsia="Times New Roman" w:hAnsi="Garamond"/>
                <w:lang w:val="en-GB"/>
              </w:rPr>
              <w:br/>
              <w:t>W=World</w:t>
            </w:r>
            <w:r w:rsidRPr="00A52DAA">
              <w:rPr>
                <w:rFonts w:ascii="Garamond" w:eastAsia="Times New Roman" w:hAnsi="Garamond"/>
                <w:lang w:val="en-GB"/>
              </w:rPr>
              <w:br/>
              <w:t>M=Machine</w:t>
            </w:r>
          </w:p>
        </w:tc>
      </w:tr>
      <w:tr w:rsidR="002F6705" w:rsidRPr="00A52DAA" w14:paraId="5474E307" w14:textId="77777777" w:rsidTr="00CB335D">
        <w:trPr>
          <w:cnfStyle w:val="000000100000" w:firstRow="0" w:lastRow="0" w:firstColumn="0" w:lastColumn="0" w:oddVBand="0" w:evenVBand="0" w:oddHBand="1" w:evenHBand="0" w:firstRowFirstColumn="0" w:firstRowLastColumn="0" w:lastRowFirstColumn="0" w:lastRowLastColumn="0"/>
          <w:trHeight w:val="320"/>
          <w:trPrChange w:id="20"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right w:val="single" w:sz="4" w:space="0" w:color="auto"/>
            </w:tcBorders>
            <w:noWrap/>
            <w:hideMark/>
            <w:tcPrChange w:id="21" w:author="Massimiliano Bonetti" w:date="2019-11-08T21:16:00Z">
              <w:tcPr>
                <w:tcW w:w="6680" w:type="dxa"/>
                <w:tcBorders>
                  <w:top w:val="single" w:sz="12" w:space="0" w:color="auto"/>
                  <w:left w:val="single" w:sz="4" w:space="0" w:color="auto"/>
                  <w:bottom w:val="single" w:sz="4" w:space="0" w:color="auto"/>
                  <w:right w:val="single" w:sz="4" w:space="0" w:color="auto"/>
                </w:tcBorders>
                <w:shd w:val="clear" w:color="auto" w:fill="auto"/>
                <w:noWrap/>
                <w:vAlign w:val="bottom"/>
                <w:hideMark/>
              </w:tcPr>
            </w:tcPrChange>
          </w:tcPr>
          <w:p w14:paraId="339AC65C" w14:textId="77777777" w:rsidR="002F6705" w:rsidRPr="00CB335D" w:rsidRDefault="002F6705" w:rsidP="00CB335D">
            <w:pPr>
              <w:pStyle w:val="NoSpacing"/>
              <w:cnfStyle w:val="001000100000" w:firstRow="0" w:lastRow="0" w:firstColumn="1" w:lastColumn="0" w:oddVBand="0" w:evenVBand="0" w:oddHBand="1" w:evenHBand="0" w:firstRowFirstColumn="0" w:firstRowLastColumn="0" w:lastRowFirstColumn="0" w:lastRowLastColumn="0"/>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A car makes a traffic violation</w:t>
            </w:r>
          </w:p>
        </w:tc>
        <w:tc>
          <w:tcPr>
            <w:tcW w:w="0" w:type="dxa"/>
            <w:tcBorders>
              <w:top w:val="single" w:sz="4" w:space="0" w:color="auto"/>
              <w:left w:val="single" w:sz="4" w:space="0" w:color="auto"/>
              <w:right w:val="single" w:sz="4" w:space="0" w:color="auto"/>
            </w:tcBorders>
            <w:noWrap/>
            <w:hideMark/>
            <w:tcPrChange w:id="22" w:author="Massimiliano Bonetti" w:date="2019-11-08T21:16:00Z">
              <w:tcPr>
                <w:tcW w:w="970" w:type="dxa"/>
                <w:tcBorders>
                  <w:top w:val="single" w:sz="12" w:space="0" w:color="auto"/>
                  <w:left w:val="nil"/>
                  <w:bottom w:val="single" w:sz="4" w:space="0" w:color="auto"/>
                  <w:right w:val="single" w:sz="4" w:space="0" w:color="auto"/>
                </w:tcBorders>
                <w:shd w:val="clear" w:color="auto" w:fill="auto"/>
                <w:noWrap/>
                <w:vAlign w:val="bottom"/>
                <w:hideMark/>
              </w:tcPr>
            </w:tcPrChange>
          </w:tcPr>
          <w:p w14:paraId="53B874CA"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N</w:t>
            </w:r>
          </w:p>
        </w:tc>
        <w:tc>
          <w:tcPr>
            <w:tcW w:w="0" w:type="dxa"/>
            <w:tcBorders>
              <w:top w:val="single" w:sz="4" w:space="0" w:color="auto"/>
              <w:left w:val="single" w:sz="4" w:space="0" w:color="auto"/>
            </w:tcBorders>
            <w:noWrap/>
            <w:hideMark/>
            <w:tcPrChange w:id="23" w:author="Massimiliano Bonetti" w:date="2019-11-08T21:16:00Z">
              <w:tcPr>
                <w:tcW w:w="1984" w:type="dxa"/>
                <w:tcBorders>
                  <w:top w:val="single" w:sz="12" w:space="0" w:color="auto"/>
                  <w:left w:val="nil"/>
                  <w:bottom w:val="single" w:sz="4" w:space="0" w:color="auto"/>
                  <w:right w:val="single" w:sz="4" w:space="0" w:color="auto"/>
                </w:tcBorders>
                <w:shd w:val="clear" w:color="auto" w:fill="auto"/>
                <w:noWrap/>
                <w:vAlign w:val="bottom"/>
                <w:hideMark/>
              </w:tcPr>
            </w:tcPrChange>
          </w:tcPr>
          <w:p w14:paraId="66653A27"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77E16D3E" w14:textId="77777777" w:rsidTr="00CB335D">
        <w:trPr>
          <w:trHeight w:val="320"/>
          <w:trPrChange w:id="24"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auto"/>
            </w:tcBorders>
            <w:noWrap/>
            <w:hideMark/>
            <w:tcPrChange w:id="25" w:author="Massimiliano Bonetti" w:date="2019-11-08T21:16:00Z">
              <w:tcPr>
                <w:tcW w:w="668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23365CDC"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User sees the traffic violation</w:t>
            </w:r>
          </w:p>
        </w:tc>
        <w:tc>
          <w:tcPr>
            <w:tcW w:w="0" w:type="dxa"/>
            <w:tcBorders>
              <w:left w:val="single" w:sz="4" w:space="0" w:color="auto"/>
              <w:right w:val="single" w:sz="4" w:space="0" w:color="auto"/>
            </w:tcBorders>
            <w:noWrap/>
            <w:hideMark/>
            <w:tcPrChange w:id="26" w:author="Massimiliano Bonetti" w:date="2019-11-08T21:16:00Z">
              <w:tcPr>
                <w:tcW w:w="970" w:type="dxa"/>
                <w:tcBorders>
                  <w:top w:val="nil"/>
                  <w:left w:val="nil"/>
                  <w:bottom w:val="single" w:sz="4" w:space="0" w:color="auto"/>
                  <w:right w:val="single" w:sz="4" w:space="0" w:color="auto"/>
                </w:tcBorders>
                <w:shd w:val="clear" w:color="auto" w:fill="auto"/>
                <w:noWrap/>
                <w:vAlign w:val="bottom"/>
                <w:hideMark/>
              </w:tcPr>
            </w:tcPrChange>
          </w:tcPr>
          <w:p w14:paraId="77952B2D"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N</w:t>
            </w:r>
          </w:p>
        </w:tc>
        <w:tc>
          <w:tcPr>
            <w:tcW w:w="0" w:type="dxa"/>
            <w:tcBorders>
              <w:left w:val="single" w:sz="4" w:space="0" w:color="auto"/>
            </w:tcBorders>
            <w:noWrap/>
            <w:hideMark/>
            <w:tcPrChange w:id="27" w:author="Massimiliano Bonetti" w:date="2019-11-08T21:16:00Z">
              <w:tcPr>
                <w:tcW w:w="1984" w:type="dxa"/>
                <w:tcBorders>
                  <w:top w:val="nil"/>
                  <w:left w:val="nil"/>
                  <w:bottom w:val="single" w:sz="4" w:space="0" w:color="auto"/>
                  <w:right w:val="single" w:sz="4" w:space="0" w:color="auto"/>
                </w:tcBorders>
                <w:shd w:val="clear" w:color="auto" w:fill="auto"/>
                <w:noWrap/>
                <w:vAlign w:val="bottom"/>
                <w:hideMark/>
              </w:tcPr>
            </w:tcPrChange>
          </w:tcPr>
          <w:p w14:paraId="30A65396"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4397DC81" w14:textId="77777777" w:rsidTr="00CB335D">
        <w:trPr>
          <w:cnfStyle w:val="000000100000" w:firstRow="0" w:lastRow="0" w:firstColumn="0" w:lastColumn="0" w:oddVBand="0" w:evenVBand="0" w:oddHBand="1" w:evenHBand="0" w:firstRowFirstColumn="0" w:firstRowLastColumn="0" w:lastRowFirstColumn="0" w:lastRowLastColumn="0"/>
          <w:trHeight w:val="320"/>
          <w:trPrChange w:id="28"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auto"/>
            </w:tcBorders>
            <w:noWrap/>
            <w:hideMark/>
            <w:tcPrChange w:id="29" w:author="Massimiliano Bonetti" w:date="2019-11-08T21:16:00Z">
              <w:tcPr>
                <w:tcW w:w="668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1E28D5DE" w14:textId="77777777" w:rsidR="002F6705" w:rsidRPr="00CB335D" w:rsidRDefault="002F6705" w:rsidP="00CB335D">
            <w:pPr>
              <w:pStyle w:val="NoSpacing"/>
              <w:cnfStyle w:val="001000100000" w:firstRow="0" w:lastRow="0" w:firstColumn="1" w:lastColumn="0" w:oddVBand="0" w:evenVBand="0" w:oddHBand="1" w:evenHBand="0" w:firstRowFirstColumn="0" w:firstRowLastColumn="0" w:lastRowFirstColumn="0" w:lastRowLastColumn="0"/>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User wants to report the violation</w:t>
            </w:r>
          </w:p>
        </w:tc>
        <w:tc>
          <w:tcPr>
            <w:tcW w:w="0" w:type="dxa"/>
            <w:tcBorders>
              <w:left w:val="single" w:sz="4" w:space="0" w:color="auto"/>
              <w:right w:val="single" w:sz="4" w:space="0" w:color="auto"/>
            </w:tcBorders>
            <w:noWrap/>
            <w:hideMark/>
            <w:tcPrChange w:id="30" w:author="Massimiliano Bonetti" w:date="2019-11-08T21:16:00Z">
              <w:tcPr>
                <w:tcW w:w="970" w:type="dxa"/>
                <w:tcBorders>
                  <w:top w:val="nil"/>
                  <w:left w:val="nil"/>
                  <w:bottom w:val="single" w:sz="4" w:space="0" w:color="auto"/>
                  <w:right w:val="single" w:sz="4" w:space="0" w:color="auto"/>
                </w:tcBorders>
                <w:shd w:val="clear" w:color="auto" w:fill="auto"/>
                <w:noWrap/>
                <w:vAlign w:val="bottom"/>
                <w:hideMark/>
              </w:tcPr>
            </w:tcPrChange>
          </w:tcPr>
          <w:p w14:paraId="1FA16052"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N</w:t>
            </w:r>
          </w:p>
        </w:tc>
        <w:tc>
          <w:tcPr>
            <w:tcW w:w="0" w:type="dxa"/>
            <w:tcBorders>
              <w:left w:val="single" w:sz="4" w:space="0" w:color="auto"/>
            </w:tcBorders>
            <w:noWrap/>
            <w:hideMark/>
            <w:tcPrChange w:id="31" w:author="Massimiliano Bonetti" w:date="2019-11-08T21:16:00Z">
              <w:tcPr>
                <w:tcW w:w="1984" w:type="dxa"/>
                <w:tcBorders>
                  <w:top w:val="nil"/>
                  <w:left w:val="nil"/>
                  <w:bottom w:val="single" w:sz="4" w:space="0" w:color="auto"/>
                  <w:right w:val="single" w:sz="4" w:space="0" w:color="auto"/>
                </w:tcBorders>
                <w:shd w:val="clear" w:color="auto" w:fill="auto"/>
                <w:noWrap/>
                <w:vAlign w:val="bottom"/>
                <w:hideMark/>
              </w:tcPr>
            </w:tcPrChange>
          </w:tcPr>
          <w:p w14:paraId="0CF8E5E3"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5066CB33" w14:textId="77777777" w:rsidTr="00CB335D">
        <w:trPr>
          <w:trHeight w:val="320"/>
          <w:trPrChange w:id="32"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auto"/>
            </w:tcBorders>
            <w:noWrap/>
            <w:hideMark/>
            <w:tcPrChange w:id="33" w:author="Massimiliano Bonetti" w:date="2019-11-08T21:16:00Z">
              <w:tcPr>
                <w:tcW w:w="668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33F30CB1"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User reports the violation</w:t>
            </w:r>
          </w:p>
        </w:tc>
        <w:tc>
          <w:tcPr>
            <w:tcW w:w="0" w:type="dxa"/>
            <w:tcBorders>
              <w:left w:val="single" w:sz="4" w:space="0" w:color="auto"/>
              <w:right w:val="single" w:sz="4" w:space="0" w:color="auto"/>
            </w:tcBorders>
            <w:noWrap/>
            <w:hideMark/>
            <w:tcPrChange w:id="34" w:author="Massimiliano Bonetti" w:date="2019-11-08T21:16:00Z">
              <w:tcPr>
                <w:tcW w:w="970" w:type="dxa"/>
                <w:tcBorders>
                  <w:top w:val="nil"/>
                  <w:left w:val="nil"/>
                  <w:bottom w:val="single" w:sz="4" w:space="0" w:color="auto"/>
                  <w:right w:val="single" w:sz="4" w:space="0" w:color="auto"/>
                </w:tcBorders>
                <w:shd w:val="clear" w:color="auto" w:fill="auto"/>
                <w:noWrap/>
                <w:vAlign w:val="bottom"/>
                <w:hideMark/>
              </w:tcPr>
            </w:tcPrChange>
          </w:tcPr>
          <w:p w14:paraId="0E3AB540"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0" w:type="dxa"/>
            <w:tcBorders>
              <w:left w:val="single" w:sz="4" w:space="0" w:color="auto"/>
            </w:tcBorders>
            <w:noWrap/>
            <w:hideMark/>
            <w:tcPrChange w:id="35" w:author="Massimiliano Bonetti" w:date="2019-11-08T21:16:00Z">
              <w:tcPr>
                <w:tcW w:w="1984" w:type="dxa"/>
                <w:tcBorders>
                  <w:top w:val="nil"/>
                  <w:left w:val="nil"/>
                  <w:bottom w:val="single" w:sz="4" w:space="0" w:color="auto"/>
                  <w:right w:val="single" w:sz="4" w:space="0" w:color="auto"/>
                </w:tcBorders>
                <w:shd w:val="clear" w:color="auto" w:fill="auto"/>
                <w:noWrap/>
                <w:vAlign w:val="bottom"/>
                <w:hideMark/>
              </w:tcPr>
            </w:tcPrChange>
          </w:tcPr>
          <w:p w14:paraId="7D480EA5"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7EF7E9D3" w14:textId="77777777" w:rsidTr="00CB335D">
        <w:trPr>
          <w:cnfStyle w:val="000000100000" w:firstRow="0" w:lastRow="0" w:firstColumn="0" w:lastColumn="0" w:oddVBand="0" w:evenVBand="0" w:oddHBand="1" w:evenHBand="0" w:firstRowFirstColumn="0" w:firstRowLastColumn="0" w:lastRowFirstColumn="0" w:lastRowLastColumn="0"/>
          <w:trHeight w:val="320"/>
          <w:trPrChange w:id="36"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auto"/>
            </w:tcBorders>
            <w:noWrap/>
            <w:hideMark/>
            <w:tcPrChange w:id="37" w:author="Massimiliano Bonetti" w:date="2019-11-08T21:16:00Z">
              <w:tcPr>
                <w:tcW w:w="668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128E35BA" w14:textId="77777777" w:rsidR="002F6705" w:rsidRPr="00CB335D" w:rsidRDefault="002F6705" w:rsidP="00CB335D">
            <w:pPr>
              <w:pStyle w:val="NoSpacing"/>
              <w:cnfStyle w:val="001000100000" w:firstRow="0" w:lastRow="0" w:firstColumn="1" w:lastColumn="0" w:oddVBand="0" w:evenVBand="0" w:oddHBand="1" w:evenHBand="0" w:firstRowFirstColumn="0" w:firstRowLastColumn="0" w:lastRowFirstColumn="0" w:lastRowLastColumn="0"/>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User takes a picture and adds it to the report</w:t>
            </w:r>
          </w:p>
        </w:tc>
        <w:tc>
          <w:tcPr>
            <w:tcW w:w="0" w:type="dxa"/>
            <w:tcBorders>
              <w:left w:val="single" w:sz="4" w:space="0" w:color="auto"/>
              <w:right w:val="single" w:sz="4" w:space="0" w:color="auto"/>
            </w:tcBorders>
            <w:noWrap/>
            <w:hideMark/>
            <w:tcPrChange w:id="38" w:author="Massimiliano Bonetti" w:date="2019-11-08T21:16:00Z">
              <w:tcPr>
                <w:tcW w:w="970" w:type="dxa"/>
                <w:tcBorders>
                  <w:top w:val="nil"/>
                  <w:left w:val="nil"/>
                  <w:bottom w:val="single" w:sz="4" w:space="0" w:color="auto"/>
                  <w:right w:val="single" w:sz="4" w:space="0" w:color="auto"/>
                </w:tcBorders>
                <w:shd w:val="clear" w:color="auto" w:fill="auto"/>
                <w:noWrap/>
                <w:vAlign w:val="bottom"/>
                <w:hideMark/>
              </w:tcPr>
            </w:tcPrChange>
          </w:tcPr>
          <w:p w14:paraId="74AFDE02"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0" w:type="dxa"/>
            <w:tcBorders>
              <w:left w:val="single" w:sz="4" w:space="0" w:color="auto"/>
            </w:tcBorders>
            <w:noWrap/>
            <w:hideMark/>
            <w:tcPrChange w:id="39" w:author="Massimiliano Bonetti" w:date="2019-11-08T21:16:00Z">
              <w:tcPr>
                <w:tcW w:w="1984" w:type="dxa"/>
                <w:tcBorders>
                  <w:top w:val="nil"/>
                  <w:left w:val="nil"/>
                  <w:bottom w:val="single" w:sz="4" w:space="0" w:color="auto"/>
                  <w:right w:val="single" w:sz="4" w:space="0" w:color="auto"/>
                </w:tcBorders>
                <w:shd w:val="clear" w:color="auto" w:fill="auto"/>
                <w:noWrap/>
                <w:vAlign w:val="bottom"/>
                <w:hideMark/>
              </w:tcPr>
            </w:tcPrChange>
          </w:tcPr>
          <w:p w14:paraId="19E4F0D5"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7C79FD1B" w14:textId="77777777" w:rsidTr="00CB335D">
        <w:trPr>
          <w:trHeight w:val="320"/>
          <w:trPrChange w:id="40"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auto"/>
            </w:tcBorders>
            <w:noWrap/>
            <w:hideMark/>
            <w:tcPrChange w:id="41" w:author="Massimiliano Bonetti" w:date="2019-11-08T21:16:00Z">
              <w:tcPr>
                <w:tcW w:w="668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07D24AAD"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User insert in the report the position of the violation</w:t>
            </w:r>
          </w:p>
        </w:tc>
        <w:tc>
          <w:tcPr>
            <w:tcW w:w="0" w:type="dxa"/>
            <w:tcBorders>
              <w:left w:val="single" w:sz="4" w:space="0" w:color="auto"/>
              <w:right w:val="single" w:sz="4" w:space="0" w:color="auto"/>
            </w:tcBorders>
            <w:noWrap/>
            <w:hideMark/>
            <w:tcPrChange w:id="42" w:author="Massimiliano Bonetti" w:date="2019-11-08T21:16:00Z">
              <w:tcPr>
                <w:tcW w:w="970" w:type="dxa"/>
                <w:tcBorders>
                  <w:top w:val="nil"/>
                  <w:left w:val="nil"/>
                  <w:bottom w:val="single" w:sz="4" w:space="0" w:color="auto"/>
                  <w:right w:val="single" w:sz="4" w:space="0" w:color="auto"/>
                </w:tcBorders>
                <w:shd w:val="clear" w:color="auto" w:fill="auto"/>
                <w:noWrap/>
                <w:vAlign w:val="bottom"/>
                <w:hideMark/>
              </w:tcPr>
            </w:tcPrChange>
          </w:tcPr>
          <w:p w14:paraId="29878E9D"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0" w:type="dxa"/>
            <w:tcBorders>
              <w:left w:val="single" w:sz="4" w:space="0" w:color="auto"/>
            </w:tcBorders>
            <w:noWrap/>
            <w:hideMark/>
            <w:tcPrChange w:id="43" w:author="Massimiliano Bonetti" w:date="2019-11-08T21:16:00Z">
              <w:tcPr>
                <w:tcW w:w="1984" w:type="dxa"/>
                <w:tcBorders>
                  <w:top w:val="nil"/>
                  <w:left w:val="nil"/>
                  <w:bottom w:val="single" w:sz="4" w:space="0" w:color="auto"/>
                  <w:right w:val="single" w:sz="4" w:space="0" w:color="auto"/>
                </w:tcBorders>
                <w:shd w:val="clear" w:color="auto" w:fill="auto"/>
                <w:noWrap/>
                <w:vAlign w:val="bottom"/>
                <w:hideMark/>
              </w:tcPr>
            </w:tcPrChange>
          </w:tcPr>
          <w:p w14:paraId="5076E69D"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065F2B8E" w14:textId="77777777" w:rsidTr="00CB335D">
        <w:trPr>
          <w:cnfStyle w:val="000000100000" w:firstRow="0" w:lastRow="0" w:firstColumn="0" w:lastColumn="0" w:oddVBand="0" w:evenVBand="0" w:oddHBand="1" w:evenHBand="0" w:firstRowFirstColumn="0" w:firstRowLastColumn="0" w:lastRowFirstColumn="0" w:lastRowLastColumn="0"/>
          <w:trHeight w:val="320"/>
          <w:trPrChange w:id="44"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auto"/>
            </w:tcBorders>
            <w:noWrap/>
            <w:hideMark/>
            <w:tcPrChange w:id="45" w:author="Massimiliano Bonetti" w:date="2019-11-08T21:16:00Z">
              <w:tcPr>
                <w:tcW w:w="668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6EF00079" w14:textId="5DD9752C" w:rsidR="002F6705" w:rsidRPr="00CB335D" w:rsidRDefault="002F6705" w:rsidP="00CB335D">
            <w:pPr>
              <w:pStyle w:val="NoSpacing"/>
              <w:cnfStyle w:val="001000100000" w:firstRow="0" w:lastRow="0" w:firstColumn="1" w:lastColumn="0" w:oddVBand="0" w:evenVBand="0" w:oddHBand="1" w:evenHBand="0" w:firstRowFirstColumn="0" w:firstRowLastColumn="0" w:lastRowFirstColumn="0" w:lastRowLastColumn="0"/>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 xml:space="preserve">The User insert in the report the </w:t>
            </w:r>
            <w:r w:rsidR="009A4816" w:rsidRPr="00CB335D">
              <w:rPr>
                <w:rFonts w:ascii="Garamond" w:eastAsia="Times New Roman" w:hAnsi="Garamond" w:cs="Calibri"/>
                <w:b w:val="0"/>
                <w:color w:val="000000"/>
                <w:sz w:val="24"/>
                <w:szCs w:val="24"/>
                <w:lang w:val="en-GB"/>
              </w:rPr>
              <w:t>license</w:t>
            </w:r>
            <w:r w:rsidRPr="00CB335D">
              <w:rPr>
                <w:rFonts w:ascii="Garamond" w:eastAsia="Times New Roman" w:hAnsi="Garamond" w:cs="Calibri"/>
                <w:b w:val="0"/>
                <w:color w:val="000000"/>
                <w:sz w:val="24"/>
                <w:szCs w:val="24"/>
                <w:lang w:val="en-GB"/>
              </w:rPr>
              <w:t xml:space="preserve"> plate of the car</w:t>
            </w:r>
          </w:p>
        </w:tc>
        <w:tc>
          <w:tcPr>
            <w:tcW w:w="0" w:type="dxa"/>
            <w:tcBorders>
              <w:left w:val="single" w:sz="4" w:space="0" w:color="auto"/>
              <w:right w:val="single" w:sz="4" w:space="0" w:color="auto"/>
            </w:tcBorders>
            <w:noWrap/>
            <w:hideMark/>
            <w:tcPrChange w:id="46" w:author="Massimiliano Bonetti" w:date="2019-11-08T21:16:00Z">
              <w:tcPr>
                <w:tcW w:w="970" w:type="dxa"/>
                <w:tcBorders>
                  <w:top w:val="nil"/>
                  <w:left w:val="nil"/>
                  <w:bottom w:val="single" w:sz="4" w:space="0" w:color="auto"/>
                  <w:right w:val="single" w:sz="4" w:space="0" w:color="auto"/>
                </w:tcBorders>
                <w:shd w:val="clear" w:color="auto" w:fill="auto"/>
                <w:noWrap/>
                <w:vAlign w:val="bottom"/>
                <w:hideMark/>
              </w:tcPr>
            </w:tcPrChange>
          </w:tcPr>
          <w:p w14:paraId="084F11FB"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0" w:type="dxa"/>
            <w:tcBorders>
              <w:left w:val="single" w:sz="4" w:space="0" w:color="auto"/>
            </w:tcBorders>
            <w:noWrap/>
            <w:hideMark/>
            <w:tcPrChange w:id="47" w:author="Massimiliano Bonetti" w:date="2019-11-08T21:16:00Z">
              <w:tcPr>
                <w:tcW w:w="1984" w:type="dxa"/>
                <w:tcBorders>
                  <w:top w:val="nil"/>
                  <w:left w:val="nil"/>
                  <w:bottom w:val="single" w:sz="4" w:space="0" w:color="auto"/>
                  <w:right w:val="single" w:sz="4" w:space="0" w:color="auto"/>
                </w:tcBorders>
                <w:shd w:val="clear" w:color="auto" w:fill="auto"/>
                <w:noWrap/>
                <w:vAlign w:val="bottom"/>
                <w:hideMark/>
              </w:tcPr>
            </w:tcPrChange>
          </w:tcPr>
          <w:p w14:paraId="5C716C93"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217FCFCC" w14:textId="77777777" w:rsidTr="00CB335D">
        <w:trPr>
          <w:trHeight w:val="320"/>
          <w:trPrChange w:id="48"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auto"/>
            </w:tcBorders>
            <w:noWrap/>
            <w:hideMark/>
            <w:tcPrChange w:id="49" w:author="Massimiliano Bonetti" w:date="2019-11-08T21:16:00Z">
              <w:tcPr>
                <w:tcW w:w="668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0C16AC7F"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machine calculates the position of the violation</w:t>
            </w:r>
          </w:p>
        </w:tc>
        <w:tc>
          <w:tcPr>
            <w:tcW w:w="0" w:type="dxa"/>
            <w:tcBorders>
              <w:left w:val="single" w:sz="4" w:space="0" w:color="auto"/>
              <w:right w:val="single" w:sz="4" w:space="0" w:color="auto"/>
            </w:tcBorders>
            <w:noWrap/>
            <w:hideMark/>
            <w:tcPrChange w:id="50" w:author="Massimiliano Bonetti" w:date="2019-11-08T21:16:00Z">
              <w:tcPr>
                <w:tcW w:w="970" w:type="dxa"/>
                <w:tcBorders>
                  <w:top w:val="nil"/>
                  <w:left w:val="nil"/>
                  <w:bottom w:val="single" w:sz="4" w:space="0" w:color="auto"/>
                  <w:right w:val="single" w:sz="4" w:space="0" w:color="auto"/>
                </w:tcBorders>
                <w:shd w:val="clear" w:color="auto" w:fill="auto"/>
                <w:noWrap/>
                <w:vAlign w:val="bottom"/>
                <w:hideMark/>
              </w:tcPr>
            </w:tcPrChange>
          </w:tcPr>
          <w:p w14:paraId="5CE449AB"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N</w:t>
            </w:r>
          </w:p>
        </w:tc>
        <w:tc>
          <w:tcPr>
            <w:tcW w:w="0" w:type="dxa"/>
            <w:tcBorders>
              <w:left w:val="single" w:sz="4" w:space="0" w:color="auto"/>
            </w:tcBorders>
            <w:noWrap/>
            <w:hideMark/>
            <w:tcPrChange w:id="51" w:author="Massimiliano Bonetti" w:date="2019-11-08T21:16:00Z">
              <w:tcPr>
                <w:tcW w:w="1984" w:type="dxa"/>
                <w:tcBorders>
                  <w:top w:val="nil"/>
                  <w:left w:val="nil"/>
                  <w:bottom w:val="single" w:sz="4" w:space="0" w:color="auto"/>
                  <w:right w:val="single" w:sz="4" w:space="0" w:color="auto"/>
                </w:tcBorders>
                <w:shd w:val="clear" w:color="auto" w:fill="auto"/>
                <w:noWrap/>
                <w:vAlign w:val="bottom"/>
                <w:hideMark/>
              </w:tcPr>
            </w:tcPrChange>
          </w:tcPr>
          <w:p w14:paraId="3CEB148A"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M</w:t>
            </w:r>
          </w:p>
        </w:tc>
      </w:tr>
      <w:tr w:rsidR="002F6705" w:rsidRPr="00A52DAA" w14:paraId="0A65EBCE" w14:textId="77777777" w:rsidTr="00CB335D">
        <w:trPr>
          <w:cnfStyle w:val="000000100000" w:firstRow="0" w:lastRow="0" w:firstColumn="0" w:lastColumn="0" w:oddVBand="0" w:evenVBand="0" w:oddHBand="1" w:evenHBand="0" w:firstRowFirstColumn="0" w:firstRowLastColumn="0" w:lastRowFirstColumn="0" w:lastRowLastColumn="0"/>
          <w:trHeight w:val="320"/>
          <w:trPrChange w:id="52"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auto"/>
            </w:tcBorders>
            <w:noWrap/>
            <w:hideMark/>
            <w:tcPrChange w:id="53" w:author="Massimiliano Bonetti" w:date="2019-11-08T21:16:00Z">
              <w:tcPr>
                <w:tcW w:w="668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3F537A89" w14:textId="7B356426" w:rsidR="002F6705" w:rsidRPr="00CB335D" w:rsidRDefault="002F6705" w:rsidP="00CB335D">
            <w:pPr>
              <w:pStyle w:val="NoSpacing"/>
              <w:cnfStyle w:val="001000100000" w:firstRow="0" w:lastRow="0" w:firstColumn="1" w:lastColumn="0" w:oddVBand="0" w:evenVBand="0" w:oddHBand="1" w:evenHBand="0" w:firstRowFirstColumn="0" w:firstRowLastColumn="0" w:lastRowFirstColumn="0" w:lastRowLastColumn="0"/>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 xml:space="preserve">The machine identifies the </w:t>
            </w:r>
            <w:r w:rsidR="009A4816" w:rsidRPr="00CB335D">
              <w:rPr>
                <w:rFonts w:ascii="Garamond" w:eastAsia="Times New Roman" w:hAnsi="Garamond" w:cs="Calibri"/>
                <w:b w:val="0"/>
                <w:color w:val="000000"/>
                <w:sz w:val="24"/>
                <w:szCs w:val="24"/>
                <w:lang w:val="en-GB"/>
              </w:rPr>
              <w:t>license</w:t>
            </w:r>
            <w:r w:rsidRPr="00CB335D">
              <w:rPr>
                <w:rFonts w:ascii="Garamond" w:eastAsia="Times New Roman" w:hAnsi="Garamond" w:cs="Calibri"/>
                <w:b w:val="0"/>
                <w:color w:val="000000"/>
                <w:sz w:val="24"/>
                <w:szCs w:val="24"/>
                <w:lang w:val="en-GB"/>
              </w:rPr>
              <w:t xml:space="preserve"> plate of the car</w:t>
            </w:r>
          </w:p>
        </w:tc>
        <w:tc>
          <w:tcPr>
            <w:tcW w:w="0" w:type="dxa"/>
            <w:tcBorders>
              <w:left w:val="single" w:sz="4" w:space="0" w:color="auto"/>
              <w:right w:val="single" w:sz="4" w:space="0" w:color="auto"/>
            </w:tcBorders>
            <w:noWrap/>
            <w:hideMark/>
            <w:tcPrChange w:id="54" w:author="Massimiliano Bonetti" w:date="2019-11-08T21:16:00Z">
              <w:tcPr>
                <w:tcW w:w="970" w:type="dxa"/>
                <w:tcBorders>
                  <w:top w:val="nil"/>
                  <w:left w:val="nil"/>
                  <w:bottom w:val="single" w:sz="4" w:space="0" w:color="auto"/>
                  <w:right w:val="single" w:sz="4" w:space="0" w:color="auto"/>
                </w:tcBorders>
                <w:shd w:val="clear" w:color="auto" w:fill="auto"/>
                <w:noWrap/>
                <w:vAlign w:val="bottom"/>
                <w:hideMark/>
              </w:tcPr>
            </w:tcPrChange>
          </w:tcPr>
          <w:p w14:paraId="0090A0CE"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N</w:t>
            </w:r>
          </w:p>
        </w:tc>
        <w:tc>
          <w:tcPr>
            <w:tcW w:w="0" w:type="dxa"/>
            <w:tcBorders>
              <w:left w:val="single" w:sz="4" w:space="0" w:color="auto"/>
            </w:tcBorders>
            <w:noWrap/>
            <w:hideMark/>
            <w:tcPrChange w:id="55" w:author="Massimiliano Bonetti" w:date="2019-11-08T21:16:00Z">
              <w:tcPr>
                <w:tcW w:w="1984" w:type="dxa"/>
                <w:tcBorders>
                  <w:top w:val="nil"/>
                  <w:left w:val="nil"/>
                  <w:bottom w:val="single" w:sz="4" w:space="0" w:color="auto"/>
                  <w:right w:val="single" w:sz="4" w:space="0" w:color="auto"/>
                </w:tcBorders>
                <w:shd w:val="clear" w:color="auto" w:fill="auto"/>
                <w:noWrap/>
                <w:vAlign w:val="bottom"/>
                <w:hideMark/>
              </w:tcPr>
            </w:tcPrChange>
          </w:tcPr>
          <w:p w14:paraId="4775B9CE"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M</w:t>
            </w:r>
          </w:p>
        </w:tc>
      </w:tr>
      <w:tr w:rsidR="002F6705" w:rsidRPr="00A52DAA" w14:paraId="3732F1BD" w14:textId="77777777" w:rsidTr="00CB335D">
        <w:trPr>
          <w:trHeight w:val="320"/>
          <w:trPrChange w:id="56"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0" w:type="dxa"/>
            <w:tcBorders>
              <w:bottom w:val="single" w:sz="4" w:space="0" w:color="auto"/>
              <w:right w:val="single" w:sz="4" w:space="0" w:color="auto"/>
            </w:tcBorders>
            <w:noWrap/>
            <w:hideMark/>
            <w:tcPrChange w:id="57" w:author="Massimiliano Bonetti" w:date="2019-11-08T21:16:00Z">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tcPrChange>
          </w:tcPr>
          <w:p w14:paraId="03140639"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User indicates the type of the violation</w:t>
            </w:r>
          </w:p>
        </w:tc>
        <w:tc>
          <w:tcPr>
            <w:tcW w:w="0" w:type="dxa"/>
            <w:tcBorders>
              <w:left w:val="single" w:sz="4" w:space="0" w:color="auto"/>
              <w:bottom w:val="single" w:sz="4" w:space="0" w:color="auto"/>
              <w:right w:val="single" w:sz="4" w:space="0" w:color="auto"/>
            </w:tcBorders>
            <w:noWrap/>
            <w:hideMark/>
            <w:tcPrChange w:id="58" w:author="Massimiliano Bonetti" w:date="2019-11-08T21:16:00Z">
              <w:tcPr>
                <w:tcW w:w="970" w:type="dxa"/>
                <w:tcBorders>
                  <w:top w:val="single" w:sz="4" w:space="0" w:color="auto"/>
                  <w:left w:val="nil"/>
                  <w:bottom w:val="single" w:sz="12" w:space="0" w:color="auto"/>
                  <w:right w:val="single" w:sz="4" w:space="0" w:color="auto"/>
                </w:tcBorders>
                <w:shd w:val="clear" w:color="auto" w:fill="auto"/>
                <w:noWrap/>
                <w:vAlign w:val="bottom"/>
                <w:hideMark/>
              </w:tcPr>
            </w:tcPrChange>
          </w:tcPr>
          <w:p w14:paraId="323F57A7"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0" w:type="dxa"/>
            <w:tcBorders>
              <w:left w:val="single" w:sz="4" w:space="0" w:color="auto"/>
              <w:bottom w:val="single" w:sz="4" w:space="0" w:color="auto"/>
            </w:tcBorders>
            <w:noWrap/>
            <w:hideMark/>
            <w:tcPrChange w:id="59" w:author="Massimiliano Bonetti" w:date="2019-11-08T21:16:00Z">
              <w:tcPr>
                <w:tcW w:w="1984" w:type="dxa"/>
                <w:tcBorders>
                  <w:top w:val="single" w:sz="4" w:space="0" w:color="auto"/>
                  <w:left w:val="nil"/>
                  <w:bottom w:val="single" w:sz="12" w:space="0" w:color="auto"/>
                  <w:right w:val="single" w:sz="4" w:space="0" w:color="auto"/>
                </w:tcBorders>
                <w:shd w:val="clear" w:color="auto" w:fill="auto"/>
                <w:noWrap/>
                <w:vAlign w:val="bottom"/>
                <w:hideMark/>
              </w:tcPr>
            </w:tcPrChange>
          </w:tcPr>
          <w:p w14:paraId="43127C2F"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31F80142" w14:textId="77777777" w:rsidTr="00CB335D">
        <w:trPr>
          <w:cnfStyle w:val="000000100000" w:firstRow="0" w:lastRow="0" w:firstColumn="0" w:lastColumn="0" w:oddVBand="0" w:evenVBand="0" w:oddHBand="1" w:evenHBand="0" w:firstRowFirstColumn="0" w:firstRowLastColumn="0" w:lastRowFirstColumn="0" w:lastRowLastColumn="0"/>
          <w:trHeight w:val="320"/>
          <w:trPrChange w:id="60"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right w:val="single" w:sz="4" w:space="0" w:color="auto"/>
            </w:tcBorders>
            <w:noWrap/>
            <w:hideMark/>
            <w:tcPrChange w:id="61" w:author="Massimiliano Bonetti" w:date="2019-11-08T21:16:00Z">
              <w:tcPr>
                <w:tcW w:w="668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25E1B59C" w14:textId="77777777" w:rsidR="002F6705" w:rsidRPr="00CB335D" w:rsidRDefault="002F6705" w:rsidP="00CB335D">
            <w:pPr>
              <w:pStyle w:val="NoSpacing"/>
              <w:cnfStyle w:val="001000100000" w:firstRow="0" w:lastRow="0" w:firstColumn="1" w:lastColumn="0" w:oddVBand="0" w:evenVBand="0" w:oddHBand="1" w:evenHBand="0" w:firstRowFirstColumn="0" w:firstRowLastColumn="0" w:lastRowFirstColumn="0" w:lastRowLastColumn="0"/>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User wants to contribute to the safe of the streets</w:t>
            </w:r>
          </w:p>
        </w:tc>
        <w:tc>
          <w:tcPr>
            <w:tcW w:w="0" w:type="dxa"/>
            <w:tcBorders>
              <w:top w:val="single" w:sz="4" w:space="0" w:color="auto"/>
              <w:left w:val="single" w:sz="4" w:space="0" w:color="auto"/>
              <w:right w:val="single" w:sz="4" w:space="0" w:color="auto"/>
            </w:tcBorders>
            <w:noWrap/>
            <w:hideMark/>
            <w:tcPrChange w:id="62" w:author="Massimiliano Bonetti" w:date="2019-11-08T21:16:00Z">
              <w:tcPr>
                <w:tcW w:w="970" w:type="dxa"/>
                <w:tcBorders>
                  <w:top w:val="nil"/>
                  <w:left w:val="nil"/>
                  <w:bottom w:val="single" w:sz="4" w:space="0" w:color="auto"/>
                  <w:right w:val="single" w:sz="4" w:space="0" w:color="auto"/>
                </w:tcBorders>
                <w:shd w:val="clear" w:color="auto" w:fill="auto"/>
                <w:noWrap/>
                <w:vAlign w:val="bottom"/>
                <w:hideMark/>
              </w:tcPr>
            </w:tcPrChange>
          </w:tcPr>
          <w:p w14:paraId="5F00F0DF"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N</w:t>
            </w:r>
          </w:p>
        </w:tc>
        <w:tc>
          <w:tcPr>
            <w:tcW w:w="0" w:type="dxa"/>
            <w:tcBorders>
              <w:top w:val="single" w:sz="4" w:space="0" w:color="auto"/>
              <w:left w:val="single" w:sz="4" w:space="0" w:color="auto"/>
            </w:tcBorders>
            <w:noWrap/>
            <w:hideMark/>
            <w:tcPrChange w:id="63" w:author="Massimiliano Bonetti" w:date="2019-11-08T21:16:00Z">
              <w:tcPr>
                <w:tcW w:w="1984" w:type="dxa"/>
                <w:tcBorders>
                  <w:top w:val="nil"/>
                  <w:left w:val="nil"/>
                  <w:bottom w:val="single" w:sz="4" w:space="0" w:color="auto"/>
                  <w:right w:val="single" w:sz="4" w:space="0" w:color="auto"/>
                </w:tcBorders>
                <w:shd w:val="clear" w:color="auto" w:fill="auto"/>
                <w:noWrap/>
                <w:vAlign w:val="bottom"/>
                <w:hideMark/>
              </w:tcPr>
            </w:tcPrChange>
          </w:tcPr>
          <w:p w14:paraId="422574A0"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08D2721C" w14:textId="77777777" w:rsidTr="00CB335D">
        <w:trPr>
          <w:trHeight w:val="320"/>
          <w:trPrChange w:id="64"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auto"/>
            </w:tcBorders>
            <w:noWrap/>
            <w:hideMark/>
            <w:tcPrChange w:id="65" w:author="Massimiliano Bonetti" w:date="2019-11-08T21:16:00Z">
              <w:tcPr>
                <w:tcW w:w="668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1255005E"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User registers himself/herself in the machine</w:t>
            </w:r>
          </w:p>
        </w:tc>
        <w:tc>
          <w:tcPr>
            <w:tcW w:w="0" w:type="dxa"/>
            <w:tcBorders>
              <w:left w:val="single" w:sz="4" w:space="0" w:color="auto"/>
              <w:right w:val="single" w:sz="4" w:space="0" w:color="auto"/>
            </w:tcBorders>
            <w:noWrap/>
            <w:hideMark/>
            <w:tcPrChange w:id="66" w:author="Massimiliano Bonetti" w:date="2019-11-08T21:16:00Z">
              <w:tcPr>
                <w:tcW w:w="970" w:type="dxa"/>
                <w:tcBorders>
                  <w:top w:val="nil"/>
                  <w:left w:val="nil"/>
                  <w:bottom w:val="single" w:sz="4" w:space="0" w:color="auto"/>
                  <w:right w:val="single" w:sz="4" w:space="0" w:color="auto"/>
                </w:tcBorders>
                <w:shd w:val="clear" w:color="auto" w:fill="auto"/>
                <w:noWrap/>
                <w:vAlign w:val="bottom"/>
                <w:hideMark/>
              </w:tcPr>
            </w:tcPrChange>
          </w:tcPr>
          <w:p w14:paraId="61FBE33F"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0" w:type="dxa"/>
            <w:tcBorders>
              <w:left w:val="single" w:sz="4" w:space="0" w:color="auto"/>
            </w:tcBorders>
            <w:noWrap/>
            <w:hideMark/>
            <w:tcPrChange w:id="67" w:author="Massimiliano Bonetti" w:date="2019-11-08T21:16:00Z">
              <w:tcPr>
                <w:tcW w:w="1984" w:type="dxa"/>
                <w:tcBorders>
                  <w:top w:val="nil"/>
                  <w:left w:val="nil"/>
                  <w:bottom w:val="single" w:sz="4" w:space="0" w:color="auto"/>
                  <w:right w:val="single" w:sz="4" w:space="0" w:color="auto"/>
                </w:tcBorders>
                <w:shd w:val="clear" w:color="auto" w:fill="auto"/>
                <w:noWrap/>
                <w:vAlign w:val="bottom"/>
                <w:hideMark/>
              </w:tcPr>
            </w:tcPrChange>
          </w:tcPr>
          <w:p w14:paraId="1749E492"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7F146DB1" w14:textId="77777777" w:rsidTr="00CB335D">
        <w:trPr>
          <w:cnfStyle w:val="000000100000" w:firstRow="0" w:lastRow="0" w:firstColumn="0" w:lastColumn="0" w:oddVBand="0" w:evenVBand="0" w:oddHBand="1" w:evenHBand="0" w:firstRowFirstColumn="0" w:firstRowLastColumn="0" w:lastRowFirstColumn="0" w:lastRowLastColumn="0"/>
          <w:trHeight w:val="320"/>
          <w:trPrChange w:id="68"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auto"/>
            </w:tcBorders>
            <w:noWrap/>
            <w:hideMark/>
            <w:tcPrChange w:id="69" w:author="Massimiliano Bonetti" w:date="2019-11-08T21:16:00Z">
              <w:tcPr>
                <w:tcW w:w="668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0C705113" w14:textId="77777777" w:rsidR="002F6705" w:rsidRPr="00CB335D" w:rsidRDefault="002F6705" w:rsidP="00CB335D">
            <w:pPr>
              <w:pStyle w:val="NoSpacing"/>
              <w:cnfStyle w:val="001000100000" w:firstRow="0" w:lastRow="0" w:firstColumn="1" w:lastColumn="0" w:oddVBand="0" w:evenVBand="0" w:oddHBand="1" w:evenHBand="0" w:firstRowFirstColumn="0" w:firstRowLastColumn="0" w:lastRowFirstColumn="0" w:lastRowLastColumn="0"/>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User inserts the copy of his/her identity card</w:t>
            </w:r>
          </w:p>
        </w:tc>
        <w:tc>
          <w:tcPr>
            <w:tcW w:w="0" w:type="dxa"/>
            <w:tcBorders>
              <w:left w:val="single" w:sz="4" w:space="0" w:color="auto"/>
              <w:right w:val="single" w:sz="4" w:space="0" w:color="auto"/>
            </w:tcBorders>
            <w:noWrap/>
            <w:hideMark/>
            <w:tcPrChange w:id="70" w:author="Massimiliano Bonetti" w:date="2019-11-08T21:16:00Z">
              <w:tcPr>
                <w:tcW w:w="970" w:type="dxa"/>
                <w:tcBorders>
                  <w:top w:val="nil"/>
                  <w:left w:val="nil"/>
                  <w:bottom w:val="single" w:sz="4" w:space="0" w:color="auto"/>
                  <w:right w:val="single" w:sz="4" w:space="0" w:color="auto"/>
                </w:tcBorders>
                <w:shd w:val="clear" w:color="auto" w:fill="auto"/>
                <w:noWrap/>
                <w:vAlign w:val="bottom"/>
                <w:hideMark/>
              </w:tcPr>
            </w:tcPrChange>
          </w:tcPr>
          <w:p w14:paraId="4BE30285"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0" w:type="dxa"/>
            <w:tcBorders>
              <w:left w:val="single" w:sz="4" w:space="0" w:color="auto"/>
            </w:tcBorders>
            <w:noWrap/>
            <w:hideMark/>
            <w:tcPrChange w:id="71" w:author="Massimiliano Bonetti" w:date="2019-11-08T21:16:00Z">
              <w:tcPr>
                <w:tcW w:w="1984" w:type="dxa"/>
                <w:tcBorders>
                  <w:top w:val="nil"/>
                  <w:left w:val="nil"/>
                  <w:bottom w:val="single" w:sz="4" w:space="0" w:color="auto"/>
                  <w:right w:val="single" w:sz="4" w:space="0" w:color="auto"/>
                </w:tcBorders>
                <w:shd w:val="clear" w:color="auto" w:fill="auto"/>
                <w:noWrap/>
                <w:vAlign w:val="bottom"/>
                <w:hideMark/>
              </w:tcPr>
            </w:tcPrChange>
          </w:tcPr>
          <w:p w14:paraId="5EE48021"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5F719957" w14:textId="77777777" w:rsidTr="00CB335D">
        <w:trPr>
          <w:trHeight w:val="320"/>
          <w:trPrChange w:id="72"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auto"/>
            </w:tcBorders>
            <w:noWrap/>
            <w:hideMark/>
            <w:tcPrChange w:id="73" w:author="Massimiliano Bonetti" w:date="2019-11-08T21:16:00Z">
              <w:tcPr>
                <w:tcW w:w="668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4DC11B3B" w14:textId="2E92B26E"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lastRenderedPageBreak/>
              <w:t xml:space="preserve">The User inserts his/her information (e.g. </w:t>
            </w:r>
            <w:r w:rsidR="00A52DAA" w:rsidRPr="00CB335D">
              <w:rPr>
                <w:rFonts w:ascii="Garamond" w:eastAsia="Times New Roman" w:hAnsi="Garamond" w:cs="Calibri"/>
                <w:b w:val="0"/>
                <w:color w:val="000000"/>
                <w:sz w:val="24"/>
                <w:szCs w:val="24"/>
                <w:lang w:val="en-GB"/>
              </w:rPr>
              <w:t>first name</w:t>
            </w:r>
            <w:r w:rsidRPr="00CB335D">
              <w:rPr>
                <w:rFonts w:ascii="Garamond" w:eastAsia="Times New Roman" w:hAnsi="Garamond" w:cs="Calibri"/>
                <w:b w:val="0"/>
                <w:color w:val="000000"/>
                <w:sz w:val="24"/>
                <w:szCs w:val="24"/>
                <w:lang w:val="en-GB"/>
              </w:rPr>
              <w:t>, last</w:t>
            </w:r>
            <w:r w:rsidR="00A52DAA" w:rsidRPr="00CB335D">
              <w:rPr>
                <w:rFonts w:ascii="Garamond" w:eastAsia="Times New Roman" w:hAnsi="Garamond" w:cs="Calibri"/>
                <w:b w:val="0"/>
                <w:color w:val="000000"/>
                <w:sz w:val="24"/>
                <w:szCs w:val="24"/>
                <w:lang w:val="en-GB"/>
              </w:rPr>
              <w:t xml:space="preserve"> </w:t>
            </w:r>
            <w:r w:rsidRPr="00CB335D">
              <w:rPr>
                <w:rFonts w:ascii="Garamond" w:eastAsia="Times New Roman" w:hAnsi="Garamond" w:cs="Calibri"/>
                <w:b w:val="0"/>
                <w:color w:val="000000"/>
                <w:sz w:val="24"/>
                <w:szCs w:val="24"/>
                <w:lang w:val="en-GB"/>
              </w:rPr>
              <w:t>name, address)</w:t>
            </w:r>
          </w:p>
        </w:tc>
        <w:tc>
          <w:tcPr>
            <w:tcW w:w="0" w:type="dxa"/>
            <w:tcBorders>
              <w:left w:val="single" w:sz="4" w:space="0" w:color="auto"/>
              <w:right w:val="single" w:sz="4" w:space="0" w:color="auto"/>
            </w:tcBorders>
            <w:noWrap/>
            <w:hideMark/>
            <w:tcPrChange w:id="74" w:author="Massimiliano Bonetti" w:date="2019-11-08T21:16:00Z">
              <w:tcPr>
                <w:tcW w:w="970" w:type="dxa"/>
                <w:tcBorders>
                  <w:top w:val="nil"/>
                  <w:left w:val="nil"/>
                  <w:bottom w:val="single" w:sz="4" w:space="0" w:color="auto"/>
                  <w:right w:val="single" w:sz="4" w:space="0" w:color="auto"/>
                </w:tcBorders>
                <w:shd w:val="clear" w:color="auto" w:fill="auto"/>
                <w:noWrap/>
                <w:vAlign w:val="bottom"/>
                <w:hideMark/>
              </w:tcPr>
            </w:tcPrChange>
          </w:tcPr>
          <w:p w14:paraId="043E910F"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0" w:type="dxa"/>
            <w:tcBorders>
              <w:left w:val="single" w:sz="4" w:space="0" w:color="auto"/>
            </w:tcBorders>
            <w:noWrap/>
            <w:hideMark/>
            <w:tcPrChange w:id="75" w:author="Massimiliano Bonetti" w:date="2019-11-08T21:16:00Z">
              <w:tcPr>
                <w:tcW w:w="1984" w:type="dxa"/>
                <w:tcBorders>
                  <w:top w:val="nil"/>
                  <w:left w:val="nil"/>
                  <w:bottom w:val="single" w:sz="4" w:space="0" w:color="auto"/>
                  <w:right w:val="single" w:sz="4" w:space="0" w:color="auto"/>
                </w:tcBorders>
                <w:shd w:val="clear" w:color="auto" w:fill="auto"/>
                <w:noWrap/>
                <w:vAlign w:val="bottom"/>
                <w:hideMark/>
              </w:tcPr>
            </w:tcPrChange>
          </w:tcPr>
          <w:p w14:paraId="6F4FB221"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7FF8E1E1" w14:textId="77777777" w:rsidTr="00FE5C63">
        <w:trPr>
          <w:cnfStyle w:val="000000100000" w:firstRow="0" w:lastRow="0" w:firstColumn="0" w:lastColumn="0" w:oddVBand="0" w:evenVBand="0" w:oddHBand="1" w:evenHBand="0" w:firstRowFirstColumn="0" w:firstRowLastColumn="0" w:lastRowFirstColumn="0" w:lastRowLastColumn="0"/>
          <w:trHeight w:val="320"/>
          <w:trPrChange w:id="76"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auto"/>
            </w:tcBorders>
            <w:noWrap/>
            <w:hideMark/>
            <w:tcPrChange w:id="77" w:author="Massimiliano Bonetti" w:date="2019-11-08T21:16:00Z">
              <w:tcPr>
                <w:tcW w:w="668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24149A77" w14:textId="77777777" w:rsidR="002F6705" w:rsidRPr="00CB335D" w:rsidRDefault="002F6705" w:rsidP="00CB335D">
            <w:pPr>
              <w:pStyle w:val="NoSpacing"/>
              <w:cnfStyle w:val="001000100000" w:firstRow="0" w:lastRow="0" w:firstColumn="1" w:lastColumn="0" w:oddVBand="0" w:evenVBand="0" w:oddHBand="1" w:evenHBand="0" w:firstRowFirstColumn="0" w:firstRowLastColumn="0" w:lastRowFirstColumn="0" w:lastRowLastColumn="0"/>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machine checks the identity card of the User</w:t>
            </w:r>
          </w:p>
        </w:tc>
        <w:tc>
          <w:tcPr>
            <w:tcW w:w="0" w:type="dxa"/>
            <w:tcBorders>
              <w:left w:val="single" w:sz="4" w:space="0" w:color="auto"/>
              <w:right w:val="single" w:sz="4" w:space="0" w:color="auto"/>
            </w:tcBorders>
            <w:noWrap/>
            <w:hideMark/>
            <w:tcPrChange w:id="78" w:author="Massimiliano Bonetti" w:date="2019-11-08T21:16:00Z">
              <w:tcPr>
                <w:tcW w:w="970" w:type="dxa"/>
                <w:tcBorders>
                  <w:top w:val="nil"/>
                  <w:left w:val="nil"/>
                  <w:bottom w:val="single" w:sz="4" w:space="0" w:color="auto"/>
                  <w:right w:val="single" w:sz="4" w:space="0" w:color="auto"/>
                </w:tcBorders>
                <w:shd w:val="clear" w:color="auto" w:fill="auto"/>
                <w:noWrap/>
                <w:vAlign w:val="bottom"/>
                <w:hideMark/>
              </w:tcPr>
            </w:tcPrChange>
          </w:tcPr>
          <w:p w14:paraId="4576845F"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N</w:t>
            </w:r>
          </w:p>
        </w:tc>
        <w:tc>
          <w:tcPr>
            <w:tcW w:w="0" w:type="dxa"/>
            <w:tcBorders>
              <w:left w:val="single" w:sz="4" w:space="0" w:color="auto"/>
            </w:tcBorders>
            <w:noWrap/>
            <w:hideMark/>
            <w:tcPrChange w:id="79" w:author="Massimiliano Bonetti" w:date="2019-11-08T21:16:00Z">
              <w:tcPr>
                <w:tcW w:w="1984" w:type="dxa"/>
                <w:tcBorders>
                  <w:top w:val="nil"/>
                  <w:left w:val="nil"/>
                  <w:bottom w:val="single" w:sz="4" w:space="0" w:color="auto"/>
                  <w:right w:val="single" w:sz="4" w:space="0" w:color="auto"/>
                </w:tcBorders>
                <w:shd w:val="clear" w:color="auto" w:fill="auto"/>
                <w:noWrap/>
                <w:vAlign w:val="bottom"/>
                <w:hideMark/>
              </w:tcPr>
            </w:tcPrChange>
          </w:tcPr>
          <w:p w14:paraId="6EC112BD"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M</w:t>
            </w:r>
          </w:p>
        </w:tc>
      </w:tr>
      <w:tr w:rsidR="002F6705" w:rsidRPr="00A52DAA" w14:paraId="2E74F225" w14:textId="77777777" w:rsidTr="00FE5C63">
        <w:trPr>
          <w:trHeight w:val="320"/>
          <w:trPrChange w:id="80"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0" w:type="dxa"/>
            <w:tcBorders>
              <w:bottom w:val="single" w:sz="4" w:space="0" w:color="auto"/>
              <w:right w:val="single" w:sz="4" w:space="0" w:color="auto"/>
            </w:tcBorders>
            <w:noWrap/>
            <w:hideMark/>
            <w:tcPrChange w:id="81" w:author="Massimiliano Bonetti" w:date="2019-11-08T21:16:00Z">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tcPrChange>
          </w:tcPr>
          <w:p w14:paraId="09FE7372"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machine accepts or rejects the registration of the User</w:t>
            </w:r>
          </w:p>
        </w:tc>
        <w:tc>
          <w:tcPr>
            <w:tcW w:w="0" w:type="dxa"/>
            <w:tcBorders>
              <w:left w:val="single" w:sz="4" w:space="0" w:color="auto"/>
              <w:bottom w:val="single" w:sz="4" w:space="0" w:color="auto"/>
              <w:right w:val="single" w:sz="4" w:space="0" w:color="auto"/>
            </w:tcBorders>
            <w:noWrap/>
            <w:hideMark/>
            <w:tcPrChange w:id="82" w:author="Massimiliano Bonetti" w:date="2019-11-08T21:16:00Z">
              <w:tcPr>
                <w:tcW w:w="970" w:type="dxa"/>
                <w:tcBorders>
                  <w:top w:val="single" w:sz="4" w:space="0" w:color="auto"/>
                  <w:left w:val="nil"/>
                  <w:bottom w:val="single" w:sz="12" w:space="0" w:color="auto"/>
                  <w:right w:val="single" w:sz="4" w:space="0" w:color="auto"/>
                </w:tcBorders>
                <w:shd w:val="clear" w:color="auto" w:fill="auto"/>
                <w:noWrap/>
                <w:vAlign w:val="bottom"/>
                <w:hideMark/>
              </w:tcPr>
            </w:tcPrChange>
          </w:tcPr>
          <w:p w14:paraId="019F95E3"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0" w:type="dxa"/>
            <w:tcBorders>
              <w:left w:val="single" w:sz="4" w:space="0" w:color="auto"/>
              <w:bottom w:val="single" w:sz="4" w:space="0" w:color="auto"/>
            </w:tcBorders>
            <w:noWrap/>
            <w:hideMark/>
            <w:tcPrChange w:id="83" w:author="Massimiliano Bonetti" w:date="2019-11-08T21:16:00Z">
              <w:tcPr>
                <w:tcW w:w="1984" w:type="dxa"/>
                <w:tcBorders>
                  <w:top w:val="single" w:sz="4" w:space="0" w:color="auto"/>
                  <w:left w:val="nil"/>
                  <w:bottom w:val="single" w:sz="12" w:space="0" w:color="auto"/>
                  <w:right w:val="single" w:sz="4" w:space="0" w:color="auto"/>
                </w:tcBorders>
                <w:shd w:val="clear" w:color="auto" w:fill="auto"/>
                <w:noWrap/>
                <w:vAlign w:val="bottom"/>
                <w:hideMark/>
              </w:tcPr>
            </w:tcPrChange>
          </w:tcPr>
          <w:p w14:paraId="6245E527"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M</w:t>
            </w:r>
          </w:p>
        </w:tc>
      </w:tr>
      <w:tr w:rsidR="002F6705" w:rsidRPr="00A52DAA" w14:paraId="0474E515" w14:textId="77777777" w:rsidTr="00FE5C63">
        <w:trPr>
          <w:cnfStyle w:val="000000100000" w:firstRow="0" w:lastRow="0" w:firstColumn="0" w:lastColumn="0" w:oddVBand="0" w:evenVBand="0" w:oddHBand="1" w:evenHBand="0" w:firstRowFirstColumn="0" w:firstRowLastColumn="0" w:lastRowFirstColumn="0" w:lastRowLastColumn="0"/>
          <w:trHeight w:val="320"/>
          <w:trPrChange w:id="84"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right w:val="single" w:sz="4" w:space="0" w:color="auto"/>
            </w:tcBorders>
            <w:noWrap/>
            <w:hideMark/>
            <w:tcPrChange w:id="85" w:author="Massimiliano Bonetti" w:date="2019-11-08T21:16:00Z">
              <w:tcPr>
                <w:tcW w:w="668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1A75186B" w14:textId="77777777" w:rsidR="002F6705" w:rsidRPr="00CB335D" w:rsidRDefault="002F6705" w:rsidP="00CB335D">
            <w:pPr>
              <w:pStyle w:val="NoSpacing"/>
              <w:cnfStyle w:val="001000100000" w:firstRow="0" w:lastRow="0" w:firstColumn="1" w:lastColumn="0" w:oddVBand="0" w:evenVBand="0" w:oddHBand="1" w:evenHBand="0" w:firstRowFirstColumn="0" w:firstRowLastColumn="0" w:lastRowFirstColumn="0" w:lastRowLastColumn="0"/>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User makes the login in the machine</w:t>
            </w:r>
          </w:p>
        </w:tc>
        <w:tc>
          <w:tcPr>
            <w:tcW w:w="0" w:type="dxa"/>
            <w:tcBorders>
              <w:top w:val="single" w:sz="4" w:space="0" w:color="auto"/>
              <w:left w:val="single" w:sz="4" w:space="0" w:color="auto"/>
              <w:right w:val="single" w:sz="4" w:space="0" w:color="auto"/>
            </w:tcBorders>
            <w:noWrap/>
            <w:hideMark/>
            <w:tcPrChange w:id="86" w:author="Massimiliano Bonetti" w:date="2019-11-08T21:16:00Z">
              <w:tcPr>
                <w:tcW w:w="970" w:type="dxa"/>
                <w:tcBorders>
                  <w:top w:val="nil"/>
                  <w:left w:val="nil"/>
                  <w:bottom w:val="single" w:sz="4" w:space="0" w:color="auto"/>
                  <w:right w:val="single" w:sz="4" w:space="0" w:color="auto"/>
                </w:tcBorders>
                <w:shd w:val="clear" w:color="auto" w:fill="auto"/>
                <w:noWrap/>
                <w:vAlign w:val="bottom"/>
                <w:hideMark/>
              </w:tcPr>
            </w:tcPrChange>
          </w:tcPr>
          <w:p w14:paraId="19366F54"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0" w:type="dxa"/>
            <w:tcBorders>
              <w:top w:val="single" w:sz="4" w:space="0" w:color="auto"/>
              <w:left w:val="single" w:sz="4" w:space="0" w:color="auto"/>
            </w:tcBorders>
            <w:noWrap/>
            <w:hideMark/>
            <w:tcPrChange w:id="87" w:author="Massimiliano Bonetti" w:date="2019-11-08T21:16:00Z">
              <w:tcPr>
                <w:tcW w:w="1984" w:type="dxa"/>
                <w:tcBorders>
                  <w:top w:val="nil"/>
                  <w:left w:val="nil"/>
                  <w:bottom w:val="single" w:sz="4" w:space="0" w:color="auto"/>
                  <w:right w:val="single" w:sz="4" w:space="0" w:color="auto"/>
                </w:tcBorders>
                <w:shd w:val="clear" w:color="auto" w:fill="auto"/>
                <w:noWrap/>
                <w:vAlign w:val="bottom"/>
                <w:hideMark/>
              </w:tcPr>
            </w:tcPrChange>
          </w:tcPr>
          <w:p w14:paraId="5859B4AB"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087B6AAB" w14:textId="77777777" w:rsidTr="00CB335D">
        <w:trPr>
          <w:trHeight w:val="320"/>
          <w:trPrChange w:id="88"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auto"/>
            </w:tcBorders>
            <w:noWrap/>
            <w:hideMark/>
            <w:tcPrChange w:id="89" w:author="Massimiliano Bonetti" w:date="2019-11-08T21:16:00Z">
              <w:tcPr>
                <w:tcW w:w="668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13850BC2"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User inserts his/her username and password</w:t>
            </w:r>
          </w:p>
        </w:tc>
        <w:tc>
          <w:tcPr>
            <w:tcW w:w="0" w:type="dxa"/>
            <w:tcBorders>
              <w:left w:val="single" w:sz="4" w:space="0" w:color="auto"/>
              <w:right w:val="single" w:sz="4" w:space="0" w:color="auto"/>
            </w:tcBorders>
            <w:noWrap/>
            <w:hideMark/>
            <w:tcPrChange w:id="90" w:author="Massimiliano Bonetti" w:date="2019-11-08T21:16:00Z">
              <w:tcPr>
                <w:tcW w:w="970" w:type="dxa"/>
                <w:tcBorders>
                  <w:top w:val="nil"/>
                  <w:left w:val="nil"/>
                  <w:bottom w:val="single" w:sz="4" w:space="0" w:color="auto"/>
                  <w:right w:val="single" w:sz="4" w:space="0" w:color="auto"/>
                </w:tcBorders>
                <w:shd w:val="clear" w:color="auto" w:fill="auto"/>
                <w:noWrap/>
                <w:vAlign w:val="bottom"/>
                <w:hideMark/>
              </w:tcPr>
            </w:tcPrChange>
          </w:tcPr>
          <w:p w14:paraId="7220BCA2"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0" w:type="dxa"/>
            <w:tcBorders>
              <w:left w:val="single" w:sz="4" w:space="0" w:color="auto"/>
            </w:tcBorders>
            <w:noWrap/>
            <w:hideMark/>
            <w:tcPrChange w:id="91" w:author="Massimiliano Bonetti" w:date="2019-11-08T21:16:00Z">
              <w:tcPr>
                <w:tcW w:w="1984" w:type="dxa"/>
                <w:tcBorders>
                  <w:top w:val="nil"/>
                  <w:left w:val="nil"/>
                  <w:bottom w:val="single" w:sz="4" w:space="0" w:color="auto"/>
                  <w:right w:val="single" w:sz="4" w:space="0" w:color="auto"/>
                </w:tcBorders>
                <w:shd w:val="clear" w:color="auto" w:fill="auto"/>
                <w:noWrap/>
                <w:vAlign w:val="bottom"/>
                <w:hideMark/>
              </w:tcPr>
            </w:tcPrChange>
          </w:tcPr>
          <w:p w14:paraId="6CF184AA"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5FBE717E" w14:textId="77777777" w:rsidTr="00FE5C63">
        <w:trPr>
          <w:cnfStyle w:val="000000100000" w:firstRow="0" w:lastRow="0" w:firstColumn="0" w:lastColumn="0" w:oddVBand="0" w:evenVBand="0" w:oddHBand="1" w:evenHBand="0" w:firstRowFirstColumn="0" w:firstRowLastColumn="0" w:lastRowFirstColumn="0" w:lastRowLastColumn="0"/>
          <w:trHeight w:val="320"/>
          <w:trPrChange w:id="92"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auto"/>
            </w:tcBorders>
            <w:noWrap/>
            <w:hideMark/>
            <w:tcPrChange w:id="93" w:author="Massimiliano Bonetti" w:date="2019-11-08T21:16:00Z">
              <w:tcPr>
                <w:tcW w:w="668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01B7CDCF" w14:textId="77777777" w:rsidR="002F6705" w:rsidRPr="00CB335D" w:rsidRDefault="002F6705" w:rsidP="00CB335D">
            <w:pPr>
              <w:pStyle w:val="NoSpacing"/>
              <w:cnfStyle w:val="001000100000" w:firstRow="0" w:lastRow="0" w:firstColumn="1" w:lastColumn="0" w:oddVBand="0" w:evenVBand="0" w:oddHBand="1" w:evenHBand="0" w:firstRowFirstColumn="0" w:firstRowLastColumn="0" w:lastRowFirstColumn="0" w:lastRowLastColumn="0"/>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machine checks the username and the password</w:t>
            </w:r>
          </w:p>
        </w:tc>
        <w:tc>
          <w:tcPr>
            <w:tcW w:w="0" w:type="dxa"/>
            <w:tcBorders>
              <w:left w:val="single" w:sz="4" w:space="0" w:color="auto"/>
              <w:right w:val="single" w:sz="4" w:space="0" w:color="auto"/>
            </w:tcBorders>
            <w:noWrap/>
            <w:hideMark/>
            <w:tcPrChange w:id="94" w:author="Massimiliano Bonetti" w:date="2019-11-08T21:16:00Z">
              <w:tcPr>
                <w:tcW w:w="970" w:type="dxa"/>
                <w:tcBorders>
                  <w:top w:val="nil"/>
                  <w:left w:val="nil"/>
                  <w:bottom w:val="single" w:sz="4" w:space="0" w:color="auto"/>
                  <w:right w:val="single" w:sz="4" w:space="0" w:color="auto"/>
                </w:tcBorders>
                <w:shd w:val="clear" w:color="auto" w:fill="auto"/>
                <w:noWrap/>
                <w:vAlign w:val="bottom"/>
                <w:hideMark/>
              </w:tcPr>
            </w:tcPrChange>
          </w:tcPr>
          <w:p w14:paraId="035F2DB5"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N</w:t>
            </w:r>
          </w:p>
        </w:tc>
        <w:tc>
          <w:tcPr>
            <w:tcW w:w="0" w:type="dxa"/>
            <w:tcBorders>
              <w:left w:val="single" w:sz="4" w:space="0" w:color="auto"/>
            </w:tcBorders>
            <w:noWrap/>
            <w:hideMark/>
            <w:tcPrChange w:id="95" w:author="Massimiliano Bonetti" w:date="2019-11-08T21:16:00Z">
              <w:tcPr>
                <w:tcW w:w="1984" w:type="dxa"/>
                <w:tcBorders>
                  <w:top w:val="nil"/>
                  <w:left w:val="nil"/>
                  <w:bottom w:val="single" w:sz="4" w:space="0" w:color="auto"/>
                  <w:right w:val="single" w:sz="4" w:space="0" w:color="auto"/>
                </w:tcBorders>
                <w:shd w:val="clear" w:color="auto" w:fill="auto"/>
                <w:noWrap/>
                <w:vAlign w:val="bottom"/>
                <w:hideMark/>
              </w:tcPr>
            </w:tcPrChange>
          </w:tcPr>
          <w:p w14:paraId="75693260"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M</w:t>
            </w:r>
          </w:p>
        </w:tc>
      </w:tr>
      <w:tr w:rsidR="002F6705" w:rsidRPr="00A52DAA" w14:paraId="2C2E8771" w14:textId="77777777" w:rsidTr="00FE5C63">
        <w:trPr>
          <w:trHeight w:val="320"/>
          <w:trPrChange w:id="96"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0" w:type="dxa"/>
            <w:tcBorders>
              <w:bottom w:val="single" w:sz="4" w:space="0" w:color="auto"/>
              <w:right w:val="single" w:sz="4" w:space="0" w:color="auto"/>
            </w:tcBorders>
            <w:noWrap/>
            <w:hideMark/>
            <w:tcPrChange w:id="97" w:author="Massimiliano Bonetti" w:date="2019-11-08T21:16:00Z">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tcPrChange>
          </w:tcPr>
          <w:p w14:paraId="2814DD98"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machine accepts or rejects the username and the password</w:t>
            </w:r>
          </w:p>
        </w:tc>
        <w:tc>
          <w:tcPr>
            <w:tcW w:w="0" w:type="dxa"/>
            <w:tcBorders>
              <w:left w:val="single" w:sz="4" w:space="0" w:color="auto"/>
              <w:bottom w:val="single" w:sz="4" w:space="0" w:color="auto"/>
              <w:right w:val="single" w:sz="4" w:space="0" w:color="auto"/>
            </w:tcBorders>
            <w:noWrap/>
            <w:hideMark/>
            <w:tcPrChange w:id="98" w:author="Massimiliano Bonetti" w:date="2019-11-08T21:16:00Z">
              <w:tcPr>
                <w:tcW w:w="970" w:type="dxa"/>
                <w:tcBorders>
                  <w:top w:val="single" w:sz="4" w:space="0" w:color="auto"/>
                  <w:left w:val="nil"/>
                  <w:bottom w:val="single" w:sz="12" w:space="0" w:color="auto"/>
                  <w:right w:val="single" w:sz="4" w:space="0" w:color="auto"/>
                </w:tcBorders>
                <w:shd w:val="clear" w:color="auto" w:fill="auto"/>
                <w:noWrap/>
                <w:vAlign w:val="bottom"/>
                <w:hideMark/>
              </w:tcPr>
            </w:tcPrChange>
          </w:tcPr>
          <w:p w14:paraId="4385DC7F"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0" w:type="dxa"/>
            <w:tcBorders>
              <w:left w:val="single" w:sz="4" w:space="0" w:color="auto"/>
              <w:bottom w:val="single" w:sz="4" w:space="0" w:color="auto"/>
            </w:tcBorders>
            <w:noWrap/>
            <w:hideMark/>
            <w:tcPrChange w:id="99" w:author="Massimiliano Bonetti" w:date="2019-11-08T21:16:00Z">
              <w:tcPr>
                <w:tcW w:w="1984" w:type="dxa"/>
                <w:tcBorders>
                  <w:top w:val="single" w:sz="4" w:space="0" w:color="auto"/>
                  <w:left w:val="nil"/>
                  <w:bottom w:val="single" w:sz="12" w:space="0" w:color="auto"/>
                  <w:right w:val="single" w:sz="4" w:space="0" w:color="auto"/>
                </w:tcBorders>
                <w:shd w:val="clear" w:color="auto" w:fill="auto"/>
                <w:noWrap/>
                <w:vAlign w:val="bottom"/>
                <w:hideMark/>
              </w:tcPr>
            </w:tcPrChange>
          </w:tcPr>
          <w:p w14:paraId="0168CA88"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M</w:t>
            </w:r>
          </w:p>
        </w:tc>
      </w:tr>
      <w:tr w:rsidR="002F6705" w:rsidRPr="00A52DAA" w14:paraId="34EDF9B0" w14:textId="77777777" w:rsidTr="00FE5C63">
        <w:trPr>
          <w:cnfStyle w:val="000000100000" w:firstRow="0" w:lastRow="0" w:firstColumn="0" w:lastColumn="0" w:oddVBand="0" w:evenVBand="0" w:oddHBand="1" w:evenHBand="0" w:firstRowFirstColumn="0" w:firstRowLastColumn="0" w:lastRowFirstColumn="0" w:lastRowLastColumn="0"/>
          <w:trHeight w:val="320"/>
          <w:trPrChange w:id="100"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right w:val="single" w:sz="4" w:space="0" w:color="auto"/>
            </w:tcBorders>
            <w:noWrap/>
            <w:hideMark/>
            <w:tcPrChange w:id="101" w:author="Massimiliano Bonetti" w:date="2019-11-08T21:16:00Z">
              <w:tcPr>
                <w:tcW w:w="668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4DD3D5B7" w14:textId="77777777" w:rsidR="002F6705" w:rsidRPr="00CB335D" w:rsidRDefault="002F6705" w:rsidP="00CB335D">
            <w:pPr>
              <w:pStyle w:val="NoSpacing"/>
              <w:cnfStyle w:val="001000100000" w:firstRow="0" w:lastRow="0" w:firstColumn="1" w:lastColumn="0" w:oddVBand="0" w:evenVBand="0" w:oddHBand="1" w:evenHBand="0" w:firstRowFirstColumn="0" w:firstRowLastColumn="0" w:lastRowFirstColumn="0" w:lastRowLastColumn="0"/>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User wants to see some statistics on the machine</w:t>
            </w:r>
          </w:p>
        </w:tc>
        <w:tc>
          <w:tcPr>
            <w:tcW w:w="0" w:type="dxa"/>
            <w:tcBorders>
              <w:top w:val="single" w:sz="4" w:space="0" w:color="auto"/>
              <w:left w:val="single" w:sz="4" w:space="0" w:color="auto"/>
              <w:right w:val="single" w:sz="4" w:space="0" w:color="auto"/>
            </w:tcBorders>
            <w:noWrap/>
            <w:hideMark/>
            <w:tcPrChange w:id="102" w:author="Massimiliano Bonetti" w:date="2019-11-08T21:16:00Z">
              <w:tcPr>
                <w:tcW w:w="970" w:type="dxa"/>
                <w:tcBorders>
                  <w:top w:val="nil"/>
                  <w:left w:val="nil"/>
                  <w:bottom w:val="single" w:sz="4" w:space="0" w:color="auto"/>
                  <w:right w:val="single" w:sz="4" w:space="0" w:color="auto"/>
                </w:tcBorders>
                <w:shd w:val="clear" w:color="auto" w:fill="auto"/>
                <w:noWrap/>
                <w:vAlign w:val="bottom"/>
                <w:hideMark/>
              </w:tcPr>
            </w:tcPrChange>
          </w:tcPr>
          <w:p w14:paraId="52BAB987"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N</w:t>
            </w:r>
          </w:p>
        </w:tc>
        <w:tc>
          <w:tcPr>
            <w:tcW w:w="0" w:type="dxa"/>
            <w:tcBorders>
              <w:top w:val="single" w:sz="4" w:space="0" w:color="auto"/>
              <w:left w:val="single" w:sz="4" w:space="0" w:color="auto"/>
            </w:tcBorders>
            <w:noWrap/>
            <w:hideMark/>
            <w:tcPrChange w:id="103" w:author="Massimiliano Bonetti" w:date="2019-11-08T21:16:00Z">
              <w:tcPr>
                <w:tcW w:w="1984" w:type="dxa"/>
                <w:tcBorders>
                  <w:top w:val="nil"/>
                  <w:left w:val="nil"/>
                  <w:bottom w:val="single" w:sz="4" w:space="0" w:color="auto"/>
                  <w:right w:val="single" w:sz="4" w:space="0" w:color="auto"/>
                </w:tcBorders>
                <w:shd w:val="clear" w:color="auto" w:fill="auto"/>
                <w:noWrap/>
                <w:vAlign w:val="bottom"/>
                <w:hideMark/>
              </w:tcPr>
            </w:tcPrChange>
          </w:tcPr>
          <w:p w14:paraId="606C4708"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024C64CA" w14:textId="77777777" w:rsidTr="00CB335D">
        <w:trPr>
          <w:trHeight w:val="320"/>
          <w:trPrChange w:id="104"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auto"/>
            </w:tcBorders>
            <w:noWrap/>
            <w:hideMark/>
            <w:tcPrChange w:id="105" w:author="Massimiliano Bonetti" w:date="2019-11-08T21:16:00Z">
              <w:tcPr>
                <w:tcW w:w="668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2890B17A"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User selects some statistics</w:t>
            </w:r>
          </w:p>
        </w:tc>
        <w:tc>
          <w:tcPr>
            <w:tcW w:w="0" w:type="dxa"/>
            <w:tcBorders>
              <w:left w:val="single" w:sz="4" w:space="0" w:color="auto"/>
              <w:right w:val="single" w:sz="4" w:space="0" w:color="auto"/>
            </w:tcBorders>
            <w:noWrap/>
            <w:hideMark/>
            <w:tcPrChange w:id="106" w:author="Massimiliano Bonetti" w:date="2019-11-08T21:16:00Z">
              <w:tcPr>
                <w:tcW w:w="970" w:type="dxa"/>
                <w:tcBorders>
                  <w:top w:val="nil"/>
                  <w:left w:val="nil"/>
                  <w:bottom w:val="single" w:sz="4" w:space="0" w:color="auto"/>
                  <w:right w:val="single" w:sz="4" w:space="0" w:color="auto"/>
                </w:tcBorders>
                <w:shd w:val="clear" w:color="auto" w:fill="auto"/>
                <w:noWrap/>
                <w:vAlign w:val="bottom"/>
                <w:hideMark/>
              </w:tcPr>
            </w:tcPrChange>
          </w:tcPr>
          <w:p w14:paraId="51F5554F"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0" w:type="dxa"/>
            <w:tcBorders>
              <w:left w:val="single" w:sz="4" w:space="0" w:color="auto"/>
            </w:tcBorders>
            <w:noWrap/>
            <w:hideMark/>
            <w:tcPrChange w:id="107" w:author="Massimiliano Bonetti" w:date="2019-11-08T21:16:00Z">
              <w:tcPr>
                <w:tcW w:w="1984" w:type="dxa"/>
                <w:tcBorders>
                  <w:top w:val="nil"/>
                  <w:left w:val="nil"/>
                  <w:bottom w:val="single" w:sz="4" w:space="0" w:color="auto"/>
                  <w:right w:val="single" w:sz="4" w:space="0" w:color="auto"/>
                </w:tcBorders>
                <w:shd w:val="clear" w:color="auto" w:fill="auto"/>
                <w:noWrap/>
                <w:vAlign w:val="bottom"/>
                <w:hideMark/>
              </w:tcPr>
            </w:tcPrChange>
          </w:tcPr>
          <w:p w14:paraId="4BD6962F"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27E4B643" w14:textId="77777777" w:rsidTr="00FE5C63">
        <w:trPr>
          <w:cnfStyle w:val="000000100000" w:firstRow="0" w:lastRow="0" w:firstColumn="0" w:lastColumn="0" w:oddVBand="0" w:evenVBand="0" w:oddHBand="1" w:evenHBand="0" w:firstRowFirstColumn="0" w:firstRowLastColumn="0" w:lastRowFirstColumn="0" w:lastRowLastColumn="0"/>
          <w:trHeight w:val="320"/>
          <w:trPrChange w:id="108"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auto"/>
            </w:tcBorders>
            <w:noWrap/>
            <w:hideMark/>
            <w:tcPrChange w:id="109" w:author="Massimiliano Bonetti" w:date="2019-11-08T21:16:00Z">
              <w:tcPr>
                <w:tcW w:w="668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47C35972" w14:textId="77777777" w:rsidR="002F6705" w:rsidRPr="00CB335D" w:rsidRDefault="002F6705" w:rsidP="00CB335D">
            <w:pPr>
              <w:pStyle w:val="NoSpacing"/>
              <w:cnfStyle w:val="001000100000" w:firstRow="0" w:lastRow="0" w:firstColumn="1" w:lastColumn="0" w:oddVBand="0" w:evenVBand="0" w:oddHBand="1" w:evenHBand="0" w:firstRowFirstColumn="0" w:firstRowLastColumn="0" w:lastRowFirstColumn="0" w:lastRowLastColumn="0"/>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machine calculates the statistics asked by the User</w:t>
            </w:r>
          </w:p>
        </w:tc>
        <w:tc>
          <w:tcPr>
            <w:tcW w:w="0" w:type="dxa"/>
            <w:tcBorders>
              <w:left w:val="single" w:sz="4" w:space="0" w:color="auto"/>
              <w:right w:val="single" w:sz="4" w:space="0" w:color="auto"/>
            </w:tcBorders>
            <w:noWrap/>
            <w:hideMark/>
            <w:tcPrChange w:id="110" w:author="Massimiliano Bonetti" w:date="2019-11-08T21:16:00Z">
              <w:tcPr>
                <w:tcW w:w="970" w:type="dxa"/>
                <w:tcBorders>
                  <w:top w:val="nil"/>
                  <w:left w:val="nil"/>
                  <w:bottom w:val="single" w:sz="4" w:space="0" w:color="auto"/>
                  <w:right w:val="single" w:sz="4" w:space="0" w:color="auto"/>
                </w:tcBorders>
                <w:shd w:val="clear" w:color="auto" w:fill="auto"/>
                <w:noWrap/>
                <w:vAlign w:val="bottom"/>
                <w:hideMark/>
              </w:tcPr>
            </w:tcPrChange>
          </w:tcPr>
          <w:p w14:paraId="2C4B4FDF"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N</w:t>
            </w:r>
          </w:p>
        </w:tc>
        <w:tc>
          <w:tcPr>
            <w:tcW w:w="0" w:type="dxa"/>
            <w:tcBorders>
              <w:left w:val="single" w:sz="4" w:space="0" w:color="auto"/>
            </w:tcBorders>
            <w:noWrap/>
            <w:hideMark/>
            <w:tcPrChange w:id="111" w:author="Massimiliano Bonetti" w:date="2019-11-08T21:16:00Z">
              <w:tcPr>
                <w:tcW w:w="1984" w:type="dxa"/>
                <w:tcBorders>
                  <w:top w:val="nil"/>
                  <w:left w:val="nil"/>
                  <w:bottom w:val="single" w:sz="4" w:space="0" w:color="auto"/>
                  <w:right w:val="single" w:sz="4" w:space="0" w:color="auto"/>
                </w:tcBorders>
                <w:shd w:val="clear" w:color="auto" w:fill="auto"/>
                <w:noWrap/>
                <w:vAlign w:val="bottom"/>
                <w:hideMark/>
              </w:tcPr>
            </w:tcPrChange>
          </w:tcPr>
          <w:p w14:paraId="6043E63E"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M</w:t>
            </w:r>
          </w:p>
        </w:tc>
      </w:tr>
      <w:tr w:rsidR="002F6705" w:rsidRPr="00A52DAA" w14:paraId="409916D0" w14:textId="77777777" w:rsidTr="00FE5C63">
        <w:trPr>
          <w:trHeight w:val="320"/>
          <w:trPrChange w:id="112"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0" w:type="dxa"/>
            <w:tcBorders>
              <w:bottom w:val="single" w:sz="4" w:space="0" w:color="auto"/>
              <w:right w:val="single" w:sz="4" w:space="0" w:color="auto"/>
            </w:tcBorders>
            <w:noWrap/>
            <w:hideMark/>
            <w:tcPrChange w:id="113" w:author="Massimiliano Bonetti" w:date="2019-11-08T21:16:00Z">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tcPrChange>
          </w:tcPr>
          <w:p w14:paraId="0C30E4BC"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machine shows the calculated statistics to the User</w:t>
            </w:r>
          </w:p>
        </w:tc>
        <w:tc>
          <w:tcPr>
            <w:tcW w:w="0" w:type="dxa"/>
            <w:tcBorders>
              <w:left w:val="single" w:sz="4" w:space="0" w:color="auto"/>
              <w:bottom w:val="single" w:sz="4" w:space="0" w:color="auto"/>
              <w:right w:val="single" w:sz="4" w:space="0" w:color="auto"/>
            </w:tcBorders>
            <w:noWrap/>
            <w:hideMark/>
            <w:tcPrChange w:id="114" w:author="Massimiliano Bonetti" w:date="2019-11-08T21:16:00Z">
              <w:tcPr>
                <w:tcW w:w="970" w:type="dxa"/>
                <w:tcBorders>
                  <w:top w:val="single" w:sz="4" w:space="0" w:color="auto"/>
                  <w:left w:val="nil"/>
                  <w:bottom w:val="single" w:sz="12" w:space="0" w:color="auto"/>
                  <w:right w:val="single" w:sz="4" w:space="0" w:color="auto"/>
                </w:tcBorders>
                <w:shd w:val="clear" w:color="auto" w:fill="auto"/>
                <w:noWrap/>
                <w:vAlign w:val="bottom"/>
                <w:hideMark/>
              </w:tcPr>
            </w:tcPrChange>
          </w:tcPr>
          <w:p w14:paraId="4AC3C335"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0" w:type="dxa"/>
            <w:tcBorders>
              <w:left w:val="single" w:sz="4" w:space="0" w:color="auto"/>
              <w:bottom w:val="single" w:sz="4" w:space="0" w:color="auto"/>
            </w:tcBorders>
            <w:noWrap/>
            <w:hideMark/>
            <w:tcPrChange w:id="115" w:author="Massimiliano Bonetti" w:date="2019-11-08T21:16:00Z">
              <w:tcPr>
                <w:tcW w:w="1984" w:type="dxa"/>
                <w:tcBorders>
                  <w:top w:val="single" w:sz="4" w:space="0" w:color="auto"/>
                  <w:left w:val="nil"/>
                  <w:bottom w:val="single" w:sz="12" w:space="0" w:color="auto"/>
                  <w:right w:val="single" w:sz="4" w:space="0" w:color="auto"/>
                </w:tcBorders>
                <w:shd w:val="clear" w:color="auto" w:fill="auto"/>
                <w:noWrap/>
                <w:vAlign w:val="bottom"/>
                <w:hideMark/>
              </w:tcPr>
            </w:tcPrChange>
          </w:tcPr>
          <w:p w14:paraId="5324A9F6"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M</w:t>
            </w:r>
          </w:p>
        </w:tc>
      </w:tr>
      <w:tr w:rsidR="002F6705" w:rsidRPr="00A52DAA" w14:paraId="1D6E9851" w14:textId="77777777" w:rsidTr="00FE5C63">
        <w:trPr>
          <w:cnfStyle w:val="000000100000" w:firstRow="0" w:lastRow="0" w:firstColumn="0" w:lastColumn="0" w:oddVBand="0" w:evenVBand="0" w:oddHBand="1" w:evenHBand="0" w:firstRowFirstColumn="0" w:firstRowLastColumn="0" w:lastRowFirstColumn="0" w:lastRowLastColumn="0"/>
          <w:trHeight w:val="320"/>
          <w:trPrChange w:id="116"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right w:val="single" w:sz="4" w:space="0" w:color="auto"/>
            </w:tcBorders>
            <w:noWrap/>
            <w:hideMark/>
            <w:tcPrChange w:id="117" w:author="Massimiliano Bonetti" w:date="2019-11-08T21:16:00Z">
              <w:tcPr>
                <w:tcW w:w="668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60152CCE" w14:textId="77777777" w:rsidR="002F6705" w:rsidRPr="00CB335D" w:rsidRDefault="002F6705" w:rsidP="00CB335D">
            <w:pPr>
              <w:pStyle w:val="NoSpacing"/>
              <w:cnfStyle w:val="001000100000" w:firstRow="0" w:lastRow="0" w:firstColumn="1" w:lastColumn="0" w:oddVBand="0" w:evenVBand="0" w:oddHBand="1" w:evenHBand="0" w:firstRowFirstColumn="0" w:firstRowLastColumn="0" w:lastRowFirstColumn="0" w:lastRowLastColumn="0"/>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Municipality wants to make safer its streets</w:t>
            </w:r>
          </w:p>
        </w:tc>
        <w:tc>
          <w:tcPr>
            <w:tcW w:w="0" w:type="dxa"/>
            <w:tcBorders>
              <w:top w:val="single" w:sz="4" w:space="0" w:color="auto"/>
              <w:left w:val="single" w:sz="4" w:space="0" w:color="auto"/>
              <w:right w:val="single" w:sz="4" w:space="0" w:color="auto"/>
            </w:tcBorders>
            <w:noWrap/>
            <w:hideMark/>
            <w:tcPrChange w:id="118" w:author="Massimiliano Bonetti" w:date="2019-11-08T21:16:00Z">
              <w:tcPr>
                <w:tcW w:w="970" w:type="dxa"/>
                <w:tcBorders>
                  <w:top w:val="nil"/>
                  <w:left w:val="nil"/>
                  <w:bottom w:val="single" w:sz="4" w:space="0" w:color="auto"/>
                  <w:right w:val="single" w:sz="4" w:space="0" w:color="auto"/>
                </w:tcBorders>
                <w:shd w:val="clear" w:color="auto" w:fill="auto"/>
                <w:noWrap/>
                <w:vAlign w:val="bottom"/>
                <w:hideMark/>
              </w:tcPr>
            </w:tcPrChange>
          </w:tcPr>
          <w:p w14:paraId="2764CE4D"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N</w:t>
            </w:r>
          </w:p>
        </w:tc>
        <w:tc>
          <w:tcPr>
            <w:tcW w:w="0" w:type="dxa"/>
            <w:tcBorders>
              <w:top w:val="single" w:sz="4" w:space="0" w:color="auto"/>
              <w:left w:val="single" w:sz="4" w:space="0" w:color="auto"/>
            </w:tcBorders>
            <w:noWrap/>
            <w:hideMark/>
            <w:tcPrChange w:id="119" w:author="Massimiliano Bonetti" w:date="2019-11-08T21:16:00Z">
              <w:tcPr>
                <w:tcW w:w="1984" w:type="dxa"/>
                <w:tcBorders>
                  <w:top w:val="nil"/>
                  <w:left w:val="nil"/>
                  <w:bottom w:val="single" w:sz="4" w:space="0" w:color="auto"/>
                  <w:right w:val="single" w:sz="4" w:space="0" w:color="auto"/>
                </w:tcBorders>
                <w:shd w:val="clear" w:color="auto" w:fill="auto"/>
                <w:noWrap/>
                <w:vAlign w:val="bottom"/>
                <w:hideMark/>
              </w:tcPr>
            </w:tcPrChange>
          </w:tcPr>
          <w:p w14:paraId="614B364A"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7F0EF1F6" w14:textId="77777777" w:rsidTr="00FE5C63">
        <w:trPr>
          <w:trHeight w:val="640"/>
          <w:trPrChange w:id="120" w:author="Massimiliano Bonetti" w:date="2019-11-08T21:16:00Z">
            <w:trPr>
              <w:trHeight w:val="640"/>
            </w:trPr>
          </w:trPrChange>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auto"/>
            </w:tcBorders>
            <w:hideMark/>
            <w:tcPrChange w:id="121" w:author="Massimiliano Bonetti" w:date="2019-11-08T21:16:00Z">
              <w:tcPr>
                <w:tcW w:w="6680" w:type="dxa"/>
                <w:tcBorders>
                  <w:top w:val="nil"/>
                  <w:left w:val="single" w:sz="4" w:space="0" w:color="auto"/>
                  <w:bottom w:val="single" w:sz="4" w:space="0" w:color="auto"/>
                  <w:right w:val="single" w:sz="4" w:space="0" w:color="auto"/>
                </w:tcBorders>
                <w:shd w:val="clear" w:color="auto" w:fill="auto"/>
                <w:vAlign w:val="bottom"/>
                <w:hideMark/>
              </w:tcPr>
            </w:tcPrChange>
          </w:tcPr>
          <w:p w14:paraId="36D61053"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 xml:space="preserve">The Municipality asks for the registration to the employees of the </w:t>
            </w:r>
            <w:r w:rsidRPr="00CB335D">
              <w:rPr>
                <w:rFonts w:ascii="Garamond" w:eastAsia="Times New Roman" w:hAnsi="Garamond" w:cs="Calibri"/>
                <w:b w:val="0"/>
                <w:color w:val="000000"/>
                <w:sz w:val="24"/>
                <w:szCs w:val="24"/>
                <w:lang w:val="en-GB"/>
              </w:rPr>
              <w:br/>
              <w:t>SafeStreets company</w:t>
            </w:r>
          </w:p>
        </w:tc>
        <w:tc>
          <w:tcPr>
            <w:tcW w:w="0" w:type="dxa"/>
            <w:tcBorders>
              <w:left w:val="single" w:sz="4" w:space="0" w:color="auto"/>
              <w:right w:val="single" w:sz="4" w:space="0" w:color="auto"/>
            </w:tcBorders>
            <w:noWrap/>
            <w:hideMark/>
            <w:tcPrChange w:id="122" w:author="Massimiliano Bonetti" w:date="2019-11-08T21:16:00Z">
              <w:tcPr>
                <w:tcW w:w="970" w:type="dxa"/>
                <w:tcBorders>
                  <w:top w:val="nil"/>
                  <w:left w:val="nil"/>
                  <w:bottom w:val="single" w:sz="4" w:space="0" w:color="auto"/>
                  <w:right w:val="single" w:sz="4" w:space="0" w:color="auto"/>
                </w:tcBorders>
                <w:shd w:val="clear" w:color="auto" w:fill="auto"/>
                <w:noWrap/>
                <w:vAlign w:val="bottom"/>
                <w:hideMark/>
              </w:tcPr>
            </w:tcPrChange>
          </w:tcPr>
          <w:p w14:paraId="4D3D2322"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N</w:t>
            </w:r>
          </w:p>
        </w:tc>
        <w:tc>
          <w:tcPr>
            <w:tcW w:w="0" w:type="dxa"/>
            <w:tcBorders>
              <w:left w:val="single" w:sz="4" w:space="0" w:color="auto"/>
            </w:tcBorders>
            <w:noWrap/>
            <w:hideMark/>
            <w:tcPrChange w:id="123" w:author="Massimiliano Bonetti" w:date="2019-11-08T21:16:00Z">
              <w:tcPr>
                <w:tcW w:w="1984" w:type="dxa"/>
                <w:tcBorders>
                  <w:top w:val="nil"/>
                  <w:left w:val="nil"/>
                  <w:bottom w:val="single" w:sz="4" w:space="0" w:color="auto"/>
                  <w:right w:val="single" w:sz="4" w:space="0" w:color="auto"/>
                </w:tcBorders>
                <w:shd w:val="clear" w:color="auto" w:fill="auto"/>
                <w:noWrap/>
                <w:vAlign w:val="bottom"/>
                <w:hideMark/>
              </w:tcPr>
            </w:tcPrChange>
          </w:tcPr>
          <w:p w14:paraId="3D79A72B"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4952389F" w14:textId="77777777" w:rsidTr="00FE5C63">
        <w:trPr>
          <w:cnfStyle w:val="000000100000" w:firstRow="0" w:lastRow="0" w:firstColumn="0" w:lastColumn="0" w:oddVBand="0" w:evenVBand="0" w:oddHBand="1" w:evenHBand="0" w:firstRowFirstColumn="0" w:firstRowLastColumn="0" w:lastRowFirstColumn="0" w:lastRowLastColumn="0"/>
          <w:trHeight w:val="320"/>
          <w:trPrChange w:id="124"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0" w:type="dxa"/>
            <w:tcBorders>
              <w:bottom w:val="single" w:sz="4" w:space="0" w:color="auto"/>
              <w:right w:val="single" w:sz="4" w:space="0" w:color="auto"/>
            </w:tcBorders>
            <w:noWrap/>
            <w:hideMark/>
            <w:tcPrChange w:id="125" w:author="Massimiliano Bonetti" w:date="2019-11-08T21:16:00Z">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tcPrChange>
          </w:tcPr>
          <w:p w14:paraId="7B65664C" w14:textId="77777777" w:rsidR="002F6705" w:rsidRPr="00CB335D" w:rsidRDefault="002F6705" w:rsidP="00CB335D">
            <w:pPr>
              <w:pStyle w:val="NoSpacing"/>
              <w:cnfStyle w:val="001000100000" w:firstRow="0" w:lastRow="0" w:firstColumn="1" w:lastColumn="0" w:oddVBand="0" w:evenVBand="0" w:oddHBand="1" w:evenHBand="0" w:firstRowFirstColumn="0" w:firstRowLastColumn="0" w:lastRowFirstColumn="0" w:lastRowLastColumn="0"/>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employees of the SafeStreets company register the Municipality</w:t>
            </w:r>
          </w:p>
        </w:tc>
        <w:tc>
          <w:tcPr>
            <w:tcW w:w="0" w:type="dxa"/>
            <w:tcBorders>
              <w:left w:val="single" w:sz="4" w:space="0" w:color="auto"/>
              <w:bottom w:val="single" w:sz="4" w:space="0" w:color="auto"/>
              <w:right w:val="single" w:sz="4" w:space="0" w:color="auto"/>
            </w:tcBorders>
            <w:noWrap/>
            <w:hideMark/>
            <w:tcPrChange w:id="126" w:author="Massimiliano Bonetti" w:date="2019-11-08T21:16:00Z">
              <w:tcPr>
                <w:tcW w:w="970" w:type="dxa"/>
                <w:tcBorders>
                  <w:top w:val="single" w:sz="4" w:space="0" w:color="auto"/>
                  <w:left w:val="nil"/>
                  <w:bottom w:val="single" w:sz="12" w:space="0" w:color="auto"/>
                  <w:right w:val="single" w:sz="4" w:space="0" w:color="auto"/>
                </w:tcBorders>
                <w:shd w:val="clear" w:color="auto" w:fill="auto"/>
                <w:noWrap/>
                <w:vAlign w:val="bottom"/>
                <w:hideMark/>
              </w:tcPr>
            </w:tcPrChange>
          </w:tcPr>
          <w:p w14:paraId="7C125C3B"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0" w:type="dxa"/>
            <w:tcBorders>
              <w:left w:val="single" w:sz="4" w:space="0" w:color="auto"/>
              <w:bottom w:val="single" w:sz="4" w:space="0" w:color="auto"/>
            </w:tcBorders>
            <w:noWrap/>
            <w:hideMark/>
            <w:tcPrChange w:id="127" w:author="Massimiliano Bonetti" w:date="2019-11-08T21:16:00Z">
              <w:tcPr>
                <w:tcW w:w="1984" w:type="dxa"/>
                <w:tcBorders>
                  <w:top w:val="single" w:sz="4" w:space="0" w:color="auto"/>
                  <w:left w:val="nil"/>
                  <w:bottom w:val="single" w:sz="12" w:space="0" w:color="auto"/>
                  <w:right w:val="single" w:sz="4" w:space="0" w:color="auto"/>
                </w:tcBorders>
                <w:shd w:val="clear" w:color="auto" w:fill="auto"/>
                <w:noWrap/>
                <w:vAlign w:val="bottom"/>
                <w:hideMark/>
              </w:tcPr>
            </w:tcPrChange>
          </w:tcPr>
          <w:p w14:paraId="67692F8E"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773813ED" w14:textId="77777777" w:rsidTr="00FE5C63">
        <w:trPr>
          <w:trHeight w:val="320"/>
          <w:trPrChange w:id="128"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right w:val="single" w:sz="4" w:space="0" w:color="auto"/>
            </w:tcBorders>
            <w:noWrap/>
            <w:hideMark/>
            <w:tcPrChange w:id="129" w:author="Massimiliano Bonetti" w:date="2019-11-08T21:16:00Z">
              <w:tcPr>
                <w:tcW w:w="668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30B47670"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Municipality makes the login in the machine</w:t>
            </w:r>
          </w:p>
        </w:tc>
        <w:tc>
          <w:tcPr>
            <w:tcW w:w="0" w:type="dxa"/>
            <w:tcBorders>
              <w:top w:val="single" w:sz="4" w:space="0" w:color="auto"/>
              <w:left w:val="single" w:sz="4" w:space="0" w:color="auto"/>
              <w:right w:val="single" w:sz="4" w:space="0" w:color="auto"/>
            </w:tcBorders>
            <w:noWrap/>
            <w:hideMark/>
            <w:tcPrChange w:id="130" w:author="Massimiliano Bonetti" w:date="2019-11-08T21:16:00Z">
              <w:tcPr>
                <w:tcW w:w="970" w:type="dxa"/>
                <w:tcBorders>
                  <w:top w:val="nil"/>
                  <w:left w:val="nil"/>
                  <w:bottom w:val="single" w:sz="4" w:space="0" w:color="auto"/>
                  <w:right w:val="single" w:sz="4" w:space="0" w:color="auto"/>
                </w:tcBorders>
                <w:shd w:val="clear" w:color="auto" w:fill="auto"/>
                <w:noWrap/>
                <w:vAlign w:val="bottom"/>
                <w:hideMark/>
              </w:tcPr>
            </w:tcPrChange>
          </w:tcPr>
          <w:p w14:paraId="163079A3"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0" w:type="dxa"/>
            <w:tcBorders>
              <w:top w:val="single" w:sz="4" w:space="0" w:color="auto"/>
              <w:left w:val="single" w:sz="4" w:space="0" w:color="auto"/>
            </w:tcBorders>
            <w:noWrap/>
            <w:hideMark/>
            <w:tcPrChange w:id="131" w:author="Massimiliano Bonetti" w:date="2019-11-08T21:16:00Z">
              <w:tcPr>
                <w:tcW w:w="1984" w:type="dxa"/>
                <w:tcBorders>
                  <w:top w:val="nil"/>
                  <w:left w:val="nil"/>
                  <w:bottom w:val="single" w:sz="4" w:space="0" w:color="auto"/>
                  <w:right w:val="single" w:sz="4" w:space="0" w:color="auto"/>
                </w:tcBorders>
                <w:shd w:val="clear" w:color="auto" w:fill="auto"/>
                <w:noWrap/>
                <w:vAlign w:val="bottom"/>
                <w:hideMark/>
              </w:tcPr>
            </w:tcPrChange>
          </w:tcPr>
          <w:p w14:paraId="5CB7189D"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5DAB3738" w14:textId="77777777" w:rsidTr="00FE5C63">
        <w:trPr>
          <w:cnfStyle w:val="000000100000" w:firstRow="0" w:lastRow="0" w:firstColumn="0" w:lastColumn="0" w:oddVBand="0" w:evenVBand="0" w:oddHBand="1" w:evenHBand="0" w:firstRowFirstColumn="0" w:firstRowLastColumn="0" w:lastRowFirstColumn="0" w:lastRowLastColumn="0"/>
          <w:trHeight w:val="320"/>
          <w:trPrChange w:id="132"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0" w:type="dxa"/>
            <w:tcBorders>
              <w:bottom w:val="single" w:sz="4" w:space="0" w:color="auto"/>
              <w:right w:val="single" w:sz="4" w:space="0" w:color="auto"/>
            </w:tcBorders>
            <w:noWrap/>
            <w:hideMark/>
            <w:tcPrChange w:id="133" w:author="Massimiliano Bonetti" w:date="2019-11-08T21:16:00Z">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tcPrChange>
          </w:tcPr>
          <w:p w14:paraId="3D616395" w14:textId="77777777" w:rsidR="002F6705" w:rsidRPr="00CB335D" w:rsidRDefault="002F6705" w:rsidP="00CB335D">
            <w:pPr>
              <w:pStyle w:val="NoSpacing"/>
              <w:cnfStyle w:val="001000100000" w:firstRow="0" w:lastRow="0" w:firstColumn="1" w:lastColumn="0" w:oddVBand="0" w:evenVBand="0" w:oddHBand="1" w:evenHBand="0" w:firstRowFirstColumn="0" w:firstRowLastColumn="0" w:lastRowFirstColumn="0" w:lastRowLastColumn="0"/>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Municipality inserts its username and password</w:t>
            </w:r>
          </w:p>
        </w:tc>
        <w:tc>
          <w:tcPr>
            <w:tcW w:w="0" w:type="dxa"/>
            <w:tcBorders>
              <w:left w:val="single" w:sz="4" w:space="0" w:color="auto"/>
              <w:bottom w:val="single" w:sz="4" w:space="0" w:color="auto"/>
              <w:right w:val="single" w:sz="4" w:space="0" w:color="auto"/>
            </w:tcBorders>
            <w:noWrap/>
            <w:hideMark/>
            <w:tcPrChange w:id="134" w:author="Massimiliano Bonetti" w:date="2019-11-08T21:16:00Z">
              <w:tcPr>
                <w:tcW w:w="970" w:type="dxa"/>
                <w:tcBorders>
                  <w:top w:val="single" w:sz="4" w:space="0" w:color="auto"/>
                  <w:left w:val="nil"/>
                  <w:bottom w:val="single" w:sz="12" w:space="0" w:color="auto"/>
                  <w:right w:val="single" w:sz="4" w:space="0" w:color="auto"/>
                </w:tcBorders>
                <w:shd w:val="clear" w:color="auto" w:fill="auto"/>
                <w:noWrap/>
                <w:vAlign w:val="bottom"/>
                <w:hideMark/>
              </w:tcPr>
            </w:tcPrChange>
          </w:tcPr>
          <w:p w14:paraId="5C3627F7"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0" w:type="dxa"/>
            <w:tcBorders>
              <w:left w:val="single" w:sz="4" w:space="0" w:color="auto"/>
              <w:bottom w:val="single" w:sz="4" w:space="0" w:color="auto"/>
            </w:tcBorders>
            <w:noWrap/>
            <w:hideMark/>
            <w:tcPrChange w:id="135" w:author="Massimiliano Bonetti" w:date="2019-11-08T21:16:00Z">
              <w:tcPr>
                <w:tcW w:w="1984" w:type="dxa"/>
                <w:tcBorders>
                  <w:top w:val="single" w:sz="4" w:space="0" w:color="auto"/>
                  <w:left w:val="nil"/>
                  <w:bottom w:val="single" w:sz="12" w:space="0" w:color="auto"/>
                  <w:right w:val="single" w:sz="4" w:space="0" w:color="auto"/>
                </w:tcBorders>
                <w:shd w:val="clear" w:color="auto" w:fill="auto"/>
                <w:noWrap/>
                <w:vAlign w:val="bottom"/>
                <w:hideMark/>
              </w:tcPr>
            </w:tcPrChange>
          </w:tcPr>
          <w:p w14:paraId="24A80A98"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6F35C4CC" w14:textId="77777777" w:rsidTr="00FE5C63">
        <w:trPr>
          <w:trHeight w:val="640"/>
          <w:trPrChange w:id="136" w:author="Massimiliano Bonetti" w:date="2019-11-08T21:16:00Z">
            <w:trPr>
              <w:trHeight w:val="640"/>
            </w:trPr>
          </w:trPrChange>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right w:val="single" w:sz="4" w:space="0" w:color="auto"/>
            </w:tcBorders>
            <w:hideMark/>
            <w:tcPrChange w:id="137" w:author="Massimiliano Bonetti" w:date="2019-11-08T21:16:00Z">
              <w:tcPr>
                <w:tcW w:w="6680" w:type="dxa"/>
                <w:tcBorders>
                  <w:top w:val="nil"/>
                  <w:left w:val="single" w:sz="4" w:space="0" w:color="auto"/>
                  <w:bottom w:val="single" w:sz="4" w:space="0" w:color="auto"/>
                  <w:right w:val="single" w:sz="4" w:space="0" w:color="auto"/>
                </w:tcBorders>
                <w:shd w:val="clear" w:color="auto" w:fill="auto"/>
                <w:vAlign w:val="bottom"/>
                <w:hideMark/>
              </w:tcPr>
            </w:tcPrChange>
          </w:tcPr>
          <w:p w14:paraId="0E3CC2AD" w14:textId="08511593"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employees of SafeStreets ask the Municipality to allow the machine to access to its violations</w:t>
            </w:r>
          </w:p>
        </w:tc>
        <w:tc>
          <w:tcPr>
            <w:tcW w:w="0" w:type="dxa"/>
            <w:tcBorders>
              <w:top w:val="single" w:sz="4" w:space="0" w:color="auto"/>
              <w:left w:val="single" w:sz="4" w:space="0" w:color="auto"/>
              <w:right w:val="single" w:sz="4" w:space="0" w:color="auto"/>
            </w:tcBorders>
            <w:noWrap/>
            <w:hideMark/>
            <w:tcPrChange w:id="138" w:author="Massimiliano Bonetti" w:date="2019-11-08T21:16:00Z">
              <w:tcPr>
                <w:tcW w:w="970" w:type="dxa"/>
                <w:tcBorders>
                  <w:top w:val="nil"/>
                  <w:left w:val="nil"/>
                  <w:bottom w:val="single" w:sz="4" w:space="0" w:color="auto"/>
                  <w:right w:val="single" w:sz="4" w:space="0" w:color="auto"/>
                </w:tcBorders>
                <w:shd w:val="clear" w:color="auto" w:fill="auto"/>
                <w:noWrap/>
                <w:vAlign w:val="bottom"/>
                <w:hideMark/>
              </w:tcPr>
            </w:tcPrChange>
          </w:tcPr>
          <w:p w14:paraId="4C052C4E"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N</w:t>
            </w:r>
          </w:p>
        </w:tc>
        <w:tc>
          <w:tcPr>
            <w:tcW w:w="0" w:type="dxa"/>
            <w:tcBorders>
              <w:top w:val="single" w:sz="4" w:space="0" w:color="auto"/>
              <w:left w:val="single" w:sz="4" w:space="0" w:color="auto"/>
            </w:tcBorders>
            <w:noWrap/>
            <w:hideMark/>
            <w:tcPrChange w:id="139" w:author="Massimiliano Bonetti" w:date="2019-11-08T21:16:00Z">
              <w:tcPr>
                <w:tcW w:w="1984" w:type="dxa"/>
                <w:tcBorders>
                  <w:top w:val="nil"/>
                  <w:left w:val="nil"/>
                  <w:bottom w:val="single" w:sz="4" w:space="0" w:color="auto"/>
                  <w:right w:val="single" w:sz="4" w:space="0" w:color="auto"/>
                </w:tcBorders>
                <w:shd w:val="clear" w:color="auto" w:fill="auto"/>
                <w:noWrap/>
                <w:vAlign w:val="bottom"/>
                <w:hideMark/>
              </w:tcPr>
            </w:tcPrChange>
          </w:tcPr>
          <w:p w14:paraId="7D8194C8"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63DEC962" w14:textId="77777777" w:rsidTr="00FE5C63">
        <w:trPr>
          <w:cnfStyle w:val="000000100000" w:firstRow="0" w:lastRow="0" w:firstColumn="0" w:lastColumn="0" w:oddVBand="0" w:evenVBand="0" w:oddHBand="1" w:evenHBand="0" w:firstRowFirstColumn="0" w:firstRowLastColumn="0" w:lastRowFirstColumn="0" w:lastRowLastColumn="0"/>
          <w:trHeight w:val="640"/>
          <w:trPrChange w:id="140" w:author="Massimiliano Bonetti" w:date="2019-11-08T21:16:00Z">
            <w:trPr>
              <w:trHeight w:val="640"/>
            </w:trPr>
          </w:trPrChange>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auto"/>
            </w:tcBorders>
            <w:hideMark/>
            <w:tcPrChange w:id="141" w:author="Massimiliano Bonetti" w:date="2019-11-08T21:16:00Z">
              <w:tcPr>
                <w:tcW w:w="6680" w:type="dxa"/>
                <w:tcBorders>
                  <w:top w:val="nil"/>
                  <w:left w:val="single" w:sz="4" w:space="0" w:color="auto"/>
                  <w:bottom w:val="single" w:sz="4" w:space="0" w:color="auto"/>
                  <w:right w:val="single" w:sz="4" w:space="0" w:color="auto"/>
                </w:tcBorders>
                <w:shd w:val="clear" w:color="auto" w:fill="auto"/>
                <w:vAlign w:val="bottom"/>
                <w:hideMark/>
              </w:tcPr>
            </w:tcPrChange>
          </w:tcPr>
          <w:p w14:paraId="7CCBC7F5" w14:textId="77777777" w:rsidR="002F6705" w:rsidRPr="00CB335D" w:rsidRDefault="002F6705" w:rsidP="00CB335D">
            <w:pPr>
              <w:pStyle w:val="NoSpacing"/>
              <w:cnfStyle w:val="001000100000" w:firstRow="0" w:lastRow="0" w:firstColumn="1" w:lastColumn="0" w:oddVBand="0" w:evenVBand="0" w:oddHBand="1" w:evenHBand="0" w:firstRowFirstColumn="0" w:firstRowLastColumn="0" w:lastRowFirstColumn="0" w:lastRowLastColumn="0"/>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 xml:space="preserve">The Municipality offers to the machine a method to access to its </w:t>
            </w:r>
            <w:r w:rsidRPr="00CB335D">
              <w:rPr>
                <w:rFonts w:ascii="Garamond" w:eastAsia="Times New Roman" w:hAnsi="Garamond" w:cs="Calibri"/>
                <w:b w:val="0"/>
                <w:color w:val="000000"/>
                <w:sz w:val="24"/>
                <w:szCs w:val="24"/>
                <w:lang w:val="en-GB"/>
              </w:rPr>
              <w:br/>
              <w:t>violations</w:t>
            </w:r>
          </w:p>
        </w:tc>
        <w:tc>
          <w:tcPr>
            <w:tcW w:w="0" w:type="dxa"/>
            <w:tcBorders>
              <w:left w:val="single" w:sz="4" w:space="0" w:color="auto"/>
              <w:right w:val="single" w:sz="4" w:space="0" w:color="auto"/>
            </w:tcBorders>
            <w:noWrap/>
            <w:hideMark/>
            <w:tcPrChange w:id="142" w:author="Massimiliano Bonetti" w:date="2019-11-08T21:16:00Z">
              <w:tcPr>
                <w:tcW w:w="970" w:type="dxa"/>
                <w:tcBorders>
                  <w:top w:val="nil"/>
                  <w:left w:val="nil"/>
                  <w:bottom w:val="single" w:sz="4" w:space="0" w:color="auto"/>
                  <w:right w:val="single" w:sz="4" w:space="0" w:color="auto"/>
                </w:tcBorders>
                <w:shd w:val="clear" w:color="auto" w:fill="auto"/>
                <w:noWrap/>
                <w:vAlign w:val="bottom"/>
                <w:hideMark/>
              </w:tcPr>
            </w:tcPrChange>
          </w:tcPr>
          <w:p w14:paraId="30C2F9F7"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0" w:type="dxa"/>
            <w:tcBorders>
              <w:left w:val="single" w:sz="4" w:space="0" w:color="auto"/>
            </w:tcBorders>
            <w:noWrap/>
            <w:hideMark/>
            <w:tcPrChange w:id="143" w:author="Massimiliano Bonetti" w:date="2019-11-08T21:16:00Z">
              <w:tcPr>
                <w:tcW w:w="1984" w:type="dxa"/>
                <w:tcBorders>
                  <w:top w:val="nil"/>
                  <w:left w:val="nil"/>
                  <w:bottom w:val="single" w:sz="4" w:space="0" w:color="auto"/>
                  <w:right w:val="single" w:sz="4" w:space="0" w:color="auto"/>
                </w:tcBorders>
                <w:shd w:val="clear" w:color="auto" w:fill="auto"/>
                <w:noWrap/>
                <w:vAlign w:val="bottom"/>
                <w:hideMark/>
              </w:tcPr>
            </w:tcPrChange>
          </w:tcPr>
          <w:p w14:paraId="42FC4B3A"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27B3C115" w14:textId="77777777" w:rsidTr="00FE5C63">
        <w:trPr>
          <w:trHeight w:val="320"/>
          <w:trPrChange w:id="144"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0" w:type="dxa"/>
            <w:tcBorders>
              <w:bottom w:val="single" w:sz="4" w:space="0" w:color="auto"/>
              <w:right w:val="single" w:sz="4" w:space="0" w:color="auto"/>
            </w:tcBorders>
            <w:noWrap/>
            <w:hideMark/>
            <w:tcPrChange w:id="145" w:author="Massimiliano Bonetti" w:date="2019-11-08T21:16:00Z">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tcPrChange>
          </w:tcPr>
          <w:p w14:paraId="74E0A238"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machine accesses the violations of the Municipality</w:t>
            </w:r>
          </w:p>
        </w:tc>
        <w:tc>
          <w:tcPr>
            <w:tcW w:w="0" w:type="dxa"/>
            <w:tcBorders>
              <w:left w:val="single" w:sz="4" w:space="0" w:color="auto"/>
              <w:bottom w:val="single" w:sz="4" w:space="0" w:color="auto"/>
              <w:right w:val="single" w:sz="4" w:space="0" w:color="auto"/>
            </w:tcBorders>
            <w:noWrap/>
            <w:hideMark/>
            <w:tcPrChange w:id="146" w:author="Massimiliano Bonetti" w:date="2019-11-08T21:16:00Z">
              <w:tcPr>
                <w:tcW w:w="970" w:type="dxa"/>
                <w:tcBorders>
                  <w:top w:val="single" w:sz="4" w:space="0" w:color="auto"/>
                  <w:left w:val="nil"/>
                  <w:bottom w:val="single" w:sz="12" w:space="0" w:color="auto"/>
                  <w:right w:val="single" w:sz="4" w:space="0" w:color="auto"/>
                </w:tcBorders>
                <w:shd w:val="clear" w:color="auto" w:fill="auto"/>
                <w:noWrap/>
                <w:vAlign w:val="bottom"/>
                <w:hideMark/>
              </w:tcPr>
            </w:tcPrChange>
          </w:tcPr>
          <w:p w14:paraId="68BC3494"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0" w:type="dxa"/>
            <w:tcBorders>
              <w:left w:val="single" w:sz="4" w:space="0" w:color="auto"/>
              <w:bottom w:val="single" w:sz="4" w:space="0" w:color="auto"/>
            </w:tcBorders>
            <w:noWrap/>
            <w:hideMark/>
            <w:tcPrChange w:id="147" w:author="Massimiliano Bonetti" w:date="2019-11-08T21:16:00Z">
              <w:tcPr>
                <w:tcW w:w="1984" w:type="dxa"/>
                <w:tcBorders>
                  <w:top w:val="single" w:sz="4" w:space="0" w:color="auto"/>
                  <w:left w:val="nil"/>
                  <w:bottom w:val="single" w:sz="12" w:space="0" w:color="auto"/>
                  <w:right w:val="single" w:sz="4" w:space="0" w:color="auto"/>
                </w:tcBorders>
                <w:shd w:val="clear" w:color="auto" w:fill="auto"/>
                <w:noWrap/>
                <w:vAlign w:val="bottom"/>
                <w:hideMark/>
              </w:tcPr>
            </w:tcPrChange>
          </w:tcPr>
          <w:p w14:paraId="173A03E2"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M</w:t>
            </w:r>
          </w:p>
        </w:tc>
      </w:tr>
      <w:tr w:rsidR="002F6705" w:rsidRPr="00A52DAA" w14:paraId="22623165" w14:textId="77777777" w:rsidTr="00FE5C63">
        <w:trPr>
          <w:cnfStyle w:val="000000100000" w:firstRow="0" w:lastRow="0" w:firstColumn="0" w:lastColumn="0" w:oddVBand="0" w:evenVBand="0" w:oddHBand="1" w:evenHBand="0" w:firstRowFirstColumn="0" w:firstRowLastColumn="0" w:lastRowFirstColumn="0" w:lastRowLastColumn="0"/>
          <w:trHeight w:val="320"/>
          <w:trPrChange w:id="148"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right w:val="single" w:sz="4" w:space="0" w:color="auto"/>
            </w:tcBorders>
            <w:noWrap/>
            <w:hideMark/>
            <w:tcPrChange w:id="149" w:author="Massimiliano Bonetti" w:date="2019-11-08T21:16:00Z">
              <w:tcPr>
                <w:tcW w:w="668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31B32C6D" w14:textId="77777777" w:rsidR="002F6705" w:rsidRPr="00CB335D" w:rsidRDefault="002F6705" w:rsidP="00CB335D">
            <w:pPr>
              <w:pStyle w:val="NoSpacing"/>
              <w:cnfStyle w:val="001000100000" w:firstRow="0" w:lastRow="0" w:firstColumn="1" w:lastColumn="0" w:oddVBand="0" w:evenVBand="0" w:oddHBand="1" w:evenHBand="0" w:firstRowFirstColumn="0" w:firstRowLastColumn="0" w:lastRowFirstColumn="0" w:lastRowLastColumn="0"/>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Municipality wants to see some statistics on the machine</w:t>
            </w:r>
          </w:p>
        </w:tc>
        <w:tc>
          <w:tcPr>
            <w:tcW w:w="0" w:type="dxa"/>
            <w:tcBorders>
              <w:top w:val="single" w:sz="4" w:space="0" w:color="auto"/>
              <w:left w:val="single" w:sz="4" w:space="0" w:color="auto"/>
              <w:right w:val="single" w:sz="4" w:space="0" w:color="auto"/>
            </w:tcBorders>
            <w:noWrap/>
            <w:hideMark/>
            <w:tcPrChange w:id="150" w:author="Massimiliano Bonetti" w:date="2019-11-08T21:16:00Z">
              <w:tcPr>
                <w:tcW w:w="970" w:type="dxa"/>
                <w:tcBorders>
                  <w:top w:val="nil"/>
                  <w:left w:val="nil"/>
                  <w:bottom w:val="single" w:sz="4" w:space="0" w:color="auto"/>
                  <w:right w:val="single" w:sz="4" w:space="0" w:color="auto"/>
                </w:tcBorders>
                <w:shd w:val="clear" w:color="auto" w:fill="auto"/>
                <w:noWrap/>
                <w:vAlign w:val="bottom"/>
                <w:hideMark/>
              </w:tcPr>
            </w:tcPrChange>
          </w:tcPr>
          <w:p w14:paraId="41BC3135"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N</w:t>
            </w:r>
          </w:p>
        </w:tc>
        <w:tc>
          <w:tcPr>
            <w:tcW w:w="0" w:type="dxa"/>
            <w:tcBorders>
              <w:top w:val="single" w:sz="4" w:space="0" w:color="auto"/>
              <w:left w:val="single" w:sz="4" w:space="0" w:color="auto"/>
            </w:tcBorders>
            <w:noWrap/>
            <w:hideMark/>
            <w:tcPrChange w:id="151" w:author="Massimiliano Bonetti" w:date="2019-11-08T21:16:00Z">
              <w:tcPr>
                <w:tcW w:w="1984" w:type="dxa"/>
                <w:tcBorders>
                  <w:top w:val="nil"/>
                  <w:left w:val="nil"/>
                  <w:bottom w:val="single" w:sz="4" w:space="0" w:color="auto"/>
                  <w:right w:val="single" w:sz="4" w:space="0" w:color="auto"/>
                </w:tcBorders>
                <w:shd w:val="clear" w:color="auto" w:fill="auto"/>
                <w:noWrap/>
                <w:vAlign w:val="bottom"/>
                <w:hideMark/>
              </w:tcPr>
            </w:tcPrChange>
          </w:tcPr>
          <w:p w14:paraId="6BB88F66"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5784B27B" w14:textId="77777777" w:rsidTr="00CB335D">
        <w:trPr>
          <w:trHeight w:val="320"/>
          <w:trPrChange w:id="152"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auto"/>
            </w:tcBorders>
            <w:noWrap/>
            <w:hideMark/>
            <w:tcPrChange w:id="153" w:author="Massimiliano Bonetti" w:date="2019-11-08T21:16:00Z">
              <w:tcPr>
                <w:tcW w:w="668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2C0DB48D"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Municipality selects some statistics</w:t>
            </w:r>
          </w:p>
        </w:tc>
        <w:tc>
          <w:tcPr>
            <w:tcW w:w="0" w:type="dxa"/>
            <w:tcBorders>
              <w:left w:val="single" w:sz="4" w:space="0" w:color="auto"/>
              <w:right w:val="single" w:sz="4" w:space="0" w:color="auto"/>
            </w:tcBorders>
            <w:noWrap/>
            <w:hideMark/>
            <w:tcPrChange w:id="154" w:author="Massimiliano Bonetti" w:date="2019-11-08T21:16:00Z">
              <w:tcPr>
                <w:tcW w:w="970" w:type="dxa"/>
                <w:tcBorders>
                  <w:top w:val="nil"/>
                  <w:left w:val="nil"/>
                  <w:bottom w:val="single" w:sz="4" w:space="0" w:color="auto"/>
                  <w:right w:val="single" w:sz="4" w:space="0" w:color="auto"/>
                </w:tcBorders>
                <w:shd w:val="clear" w:color="auto" w:fill="auto"/>
                <w:noWrap/>
                <w:vAlign w:val="bottom"/>
                <w:hideMark/>
              </w:tcPr>
            </w:tcPrChange>
          </w:tcPr>
          <w:p w14:paraId="24D45C4B"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0" w:type="dxa"/>
            <w:tcBorders>
              <w:left w:val="single" w:sz="4" w:space="0" w:color="auto"/>
            </w:tcBorders>
            <w:noWrap/>
            <w:hideMark/>
            <w:tcPrChange w:id="155" w:author="Massimiliano Bonetti" w:date="2019-11-08T21:16:00Z">
              <w:tcPr>
                <w:tcW w:w="1984" w:type="dxa"/>
                <w:tcBorders>
                  <w:top w:val="nil"/>
                  <w:left w:val="nil"/>
                  <w:bottom w:val="single" w:sz="4" w:space="0" w:color="auto"/>
                  <w:right w:val="single" w:sz="4" w:space="0" w:color="auto"/>
                </w:tcBorders>
                <w:shd w:val="clear" w:color="auto" w:fill="auto"/>
                <w:noWrap/>
                <w:vAlign w:val="bottom"/>
                <w:hideMark/>
              </w:tcPr>
            </w:tcPrChange>
          </w:tcPr>
          <w:p w14:paraId="01E55F46"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698E8786" w14:textId="77777777" w:rsidTr="00FE5C63">
        <w:trPr>
          <w:cnfStyle w:val="000000100000" w:firstRow="0" w:lastRow="0" w:firstColumn="0" w:lastColumn="0" w:oddVBand="0" w:evenVBand="0" w:oddHBand="1" w:evenHBand="0" w:firstRowFirstColumn="0" w:firstRowLastColumn="0" w:lastRowFirstColumn="0" w:lastRowLastColumn="0"/>
          <w:trHeight w:val="320"/>
          <w:trPrChange w:id="156"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auto"/>
            </w:tcBorders>
            <w:noWrap/>
            <w:hideMark/>
            <w:tcPrChange w:id="157" w:author="Massimiliano Bonetti" w:date="2019-11-08T21:16:00Z">
              <w:tcPr>
                <w:tcW w:w="668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18BFFF6A" w14:textId="77777777" w:rsidR="002F6705" w:rsidRPr="00CB335D" w:rsidRDefault="002F6705" w:rsidP="00CB335D">
            <w:pPr>
              <w:pStyle w:val="NoSpacing"/>
              <w:cnfStyle w:val="001000100000" w:firstRow="0" w:lastRow="0" w:firstColumn="1" w:lastColumn="0" w:oddVBand="0" w:evenVBand="0" w:oddHBand="1" w:evenHBand="0" w:firstRowFirstColumn="0" w:firstRowLastColumn="0" w:lastRowFirstColumn="0" w:lastRowLastColumn="0"/>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machine calculates the statistics asked by the Municipality</w:t>
            </w:r>
          </w:p>
        </w:tc>
        <w:tc>
          <w:tcPr>
            <w:tcW w:w="0" w:type="dxa"/>
            <w:tcBorders>
              <w:left w:val="single" w:sz="4" w:space="0" w:color="auto"/>
              <w:right w:val="single" w:sz="4" w:space="0" w:color="auto"/>
            </w:tcBorders>
            <w:noWrap/>
            <w:hideMark/>
            <w:tcPrChange w:id="158" w:author="Massimiliano Bonetti" w:date="2019-11-08T21:16:00Z">
              <w:tcPr>
                <w:tcW w:w="970" w:type="dxa"/>
                <w:tcBorders>
                  <w:top w:val="nil"/>
                  <w:left w:val="nil"/>
                  <w:bottom w:val="single" w:sz="4" w:space="0" w:color="auto"/>
                  <w:right w:val="single" w:sz="4" w:space="0" w:color="auto"/>
                </w:tcBorders>
                <w:shd w:val="clear" w:color="auto" w:fill="auto"/>
                <w:noWrap/>
                <w:vAlign w:val="bottom"/>
                <w:hideMark/>
              </w:tcPr>
            </w:tcPrChange>
          </w:tcPr>
          <w:p w14:paraId="18B6511D"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N</w:t>
            </w:r>
          </w:p>
        </w:tc>
        <w:tc>
          <w:tcPr>
            <w:tcW w:w="0" w:type="dxa"/>
            <w:tcBorders>
              <w:left w:val="single" w:sz="4" w:space="0" w:color="auto"/>
            </w:tcBorders>
            <w:noWrap/>
            <w:hideMark/>
            <w:tcPrChange w:id="159" w:author="Massimiliano Bonetti" w:date="2019-11-08T21:16:00Z">
              <w:tcPr>
                <w:tcW w:w="1984" w:type="dxa"/>
                <w:tcBorders>
                  <w:top w:val="nil"/>
                  <w:left w:val="nil"/>
                  <w:bottom w:val="single" w:sz="4" w:space="0" w:color="auto"/>
                  <w:right w:val="single" w:sz="4" w:space="0" w:color="auto"/>
                </w:tcBorders>
                <w:shd w:val="clear" w:color="auto" w:fill="auto"/>
                <w:noWrap/>
                <w:vAlign w:val="bottom"/>
                <w:hideMark/>
              </w:tcPr>
            </w:tcPrChange>
          </w:tcPr>
          <w:p w14:paraId="25528394"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M</w:t>
            </w:r>
          </w:p>
        </w:tc>
      </w:tr>
      <w:tr w:rsidR="002F6705" w:rsidRPr="00A52DAA" w14:paraId="5EF10A97" w14:textId="77777777" w:rsidTr="00FE5C63">
        <w:trPr>
          <w:trHeight w:val="320"/>
          <w:trPrChange w:id="160"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0" w:type="dxa"/>
            <w:tcBorders>
              <w:bottom w:val="single" w:sz="4" w:space="0" w:color="auto"/>
              <w:right w:val="single" w:sz="4" w:space="0" w:color="auto"/>
            </w:tcBorders>
            <w:noWrap/>
            <w:hideMark/>
            <w:tcPrChange w:id="161" w:author="Massimiliano Bonetti" w:date="2019-11-08T21:16:00Z">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tcPrChange>
          </w:tcPr>
          <w:p w14:paraId="1BF219D1"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machine shows the calculated statistics to the Municipality</w:t>
            </w:r>
          </w:p>
        </w:tc>
        <w:tc>
          <w:tcPr>
            <w:tcW w:w="0" w:type="dxa"/>
            <w:tcBorders>
              <w:left w:val="single" w:sz="4" w:space="0" w:color="auto"/>
              <w:bottom w:val="single" w:sz="4" w:space="0" w:color="auto"/>
              <w:right w:val="single" w:sz="4" w:space="0" w:color="auto"/>
            </w:tcBorders>
            <w:noWrap/>
            <w:hideMark/>
            <w:tcPrChange w:id="162" w:author="Massimiliano Bonetti" w:date="2019-11-08T21:16:00Z">
              <w:tcPr>
                <w:tcW w:w="970" w:type="dxa"/>
                <w:tcBorders>
                  <w:top w:val="single" w:sz="4" w:space="0" w:color="auto"/>
                  <w:left w:val="nil"/>
                  <w:bottom w:val="single" w:sz="12" w:space="0" w:color="auto"/>
                  <w:right w:val="single" w:sz="4" w:space="0" w:color="auto"/>
                </w:tcBorders>
                <w:shd w:val="clear" w:color="auto" w:fill="auto"/>
                <w:noWrap/>
                <w:vAlign w:val="bottom"/>
                <w:hideMark/>
              </w:tcPr>
            </w:tcPrChange>
          </w:tcPr>
          <w:p w14:paraId="31D51D40"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0" w:type="dxa"/>
            <w:tcBorders>
              <w:left w:val="single" w:sz="4" w:space="0" w:color="auto"/>
              <w:bottom w:val="single" w:sz="4" w:space="0" w:color="auto"/>
            </w:tcBorders>
            <w:noWrap/>
            <w:hideMark/>
            <w:tcPrChange w:id="163" w:author="Massimiliano Bonetti" w:date="2019-11-08T21:16:00Z">
              <w:tcPr>
                <w:tcW w:w="1984" w:type="dxa"/>
                <w:tcBorders>
                  <w:top w:val="single" w:sz="4" w:space="0" w:color="auto"/>
                  <w:left w:val="nil"/>
                  <w:bottom w:val="single" w:sz="12" w:space="0" w:color="auto"/>
                  <w:right w:val="single" w:sz="4" w:space="0" w:color="auto"/>
                </w:tcBorders>
                <w:shd w:val="clear" w:color="auto" w:fill="auto"/>
                <w:noWrap/>
                <w:vAlign w:val="bottom"/>
                <w:hideMark/>
              </w:tcPr>
            </w:tcPrChange>
          </w:tcPr>
          <w:p w14:paraId="57CFEE2D"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M</w:t>
            </w:r>
          </w:p>
        </w:tc>
      </w:tr>
      <w:tr w:rsidR="002F6705" w:rsidRPr="00A52DAA" w14:paraId="34E21A51" w14:textId="77777777" w:rsidTr="00FE5C63">
        <w:trPr>
          <w:cnfStyle w:val="000000100000" w:firstRow="0" w:lastRow="0" w:firstColumn="0" w:lastColumn="0" w:oddVBand="0" w:evenVBand="0" w:oddHBand="1" w:evenHBand="0" w:firstRowFirstColumn="0" w:firstRowLastColumn="0" w:lastRowFirstColumn="0" w:lastRowLastColumn="0"/>
          <w:trHeight w:val="320"/>
          <w:trPrChange w:id="164"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right w:val="single" w:sz="4" w:space="0" w:color="auto"/>
            </w:tcBorders>
            <w:noWrap/>
            <w:hideMark/>
            <w:tcPrChange w:id="165" w:author="Massimiliano Bonetti" w:date="2019-11-08T21:16:00Z">
              <w:tcPr>
                <w:tcW w:w="668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0A64CBF0" w14:textId="77777777" w:rsidR="002F6705" w:rsidRPr="00CB335D" w:rsidRDefault="002F6705" w:rsidP="00CB335D">
            <w:pPr>
              <w:pStyle w:val="NoSpacing"/>
              <w:cnfStyle w:val="001000100000" w:firstRow="0" w:lastRow="0" w:firstColumn="1" w:lastColumn="0" w:oddVBand="0" w:evenVBand="0" w:oddHBand="1" w:evenHBand="0" w:firstRowFirstColumn="0" w:firstRowLastColumn="0" w:lastRowFirstColumn="0" w:lastRowLastColumn="0"/>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Municipality wants to verify the last violations</w:t>
            </w:r>
          </w:p>
        </w:tc>
        <w:tc>
          <w:tcPr>
            <w:tcW w:w="0" w:type="dxa"/>
            <w:tcBorders>
              <w:top w:val="single" w:sz="4" w:space="0" w:color="auto"/>
              <w:left w:val="single" w:sz="4" w:space="0" w:color="auto"/>
              <w:right w:val="single" w:sz="4" w:space="0" w:color="auto"/>
            </w:tcBorders>
            <w:noWrap/>
            <w:hideMark/>
            <w:tcPrChange w:id="166" w:author="Massimiliano Bonetti" w:date="2019-11-08T21:16:00Z">
              <w:tcPr>
                <w:tcW w:w="970" w:type="dxa"/>
                <w:tcBorders>
                  <w:top w:val="nil"/>
                  <w:left w:val="nil"/>
                  <w:bottom w:val="single" w:sz="4" w:space="0" w:color="auto"/>
                  <w:right w:val="single" w:sz="4" w:space="0" w:color="auto"/>
                </w:tcBorders>
                <w:shd w:val="clear" w:color="auto" w:fill="auto"/>
                <w:noWrap/>
                <w:vAlign w:val="bottom"/>
                <w:hideMark/>
              </w:tcPr>
            </w:tcPrChange>
          </w:tcPr>
          <w:p w14:paraId="57F06385"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N</w:t>
            </w:r>
          </w:p>
        </w:tc>
        <w:tc>
          <w:tcPr>
            <w:tcW w:w="0" w:type="dxa"/>
            <w:tcBorders>
              <w:top w:val="single" w:sz="4" w:space="0" w:color="auto"/>
              <w:left w:val="single" w:sz="4" w:space="0" w:color="auto"/>
            </w:tcBorders>
            <w:noWrap/>
            <w:hideMark/>
            <w:tcPrChange w:id="167" w:author="Massimiliano Bonetti" w:date="2019-11-08T21:16:00Z">
              <w:tcPr>
                <w:tcW w:w="1984" w:type="dxa"/>
                <w:tcBorders>
                  <w:top w:val="nil"/>
                  <w:left w:val="nil"/>
                  <w:bottom w:val="single" w:sz="4" w:space="0" w:color="auto"/>
                  <w:right w:val="single" w:sz="4" w:space="0" w:color="auto"/>
                </w:tcBorders>
                <w:shd w:val="clear" w:color="auto" w:fill="auto"/>
                <w:noWrap/>
                <w:vAlign w:val="bottom"/>
                <w:hideMark/>
              </w:tcPr>
            </w:tcPrChange>
          </w:tcPr>
          <w:p w14:paraId="3C26BB09"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08D3ED30" w14:textId="77777777" w:rsidTr="00FE5C63">
        <w:trPr>
          <w:trHeight w:val="320"/>
          <w:trPrChange w:id="168"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auto"/>
            </w:tcBorders>
            <w:noWrap/>
            <w:hideMark/>
            <w:tcPrChange w:id="169" w:author="Massimiliano Bonetti" w:date="2019-11-08T21:16:00Z">
              <w:tcPr>
                <w:tcW w:w="668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61186B4B"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Municipality takes from the machine the last violations</w:t>
            </w:r>
          </w:p>
        </w:tc>
        <w:tc>
          <w:tcPr>
            <w:tcW w:w="0" w:type="dxa"/>
            <w:tcBorders>
              <w:left w:val="single" w:sz="4" w:space="0" w:color="auto"/>
              <w:right w:val="single" w:sz="4" w:space="0" w:color="auto"/>
            </w:tcBorders>
            <w:noWrap/>
            <w:hideMark/>
            <w:tcPrChange w:id="170" w:author="Massimiliano Bonetti" w:date="2019-11-08T21:16:00Z">
              <w:tcPr>
                <w:tcW w:w="970" w:type="dxa"/>
                <w:tcBorders>
                  <w:top w:val="nil"/>
                  <w:left w:val="nil"/>
                  <w:bottom w:val="single" w:sz="4" w:space="0" w:color="auto"/>
                  <w:right w:val="single" w:sz="4" w:space="0" w:color="auto"/>
                </w:tcBorders>
                <w:shd w:val="clear" w:color="auto" w:fill="auto"/>
                <w:noWrap/>
                <w:vAlign w:val="bottom"/>
                <w:hideMark/>
              </w:tcPr>
            </w:tcPrChange>
          </w:tcPr>
          <w:p w14:paraId="00D8FC3C"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0" w:type="dxa"/>
            <w:tcBorders>
              <w:left w:val="single" w:sz="4" w:space="0" w:color="auto"/>
            </w:tcBorders>
            <w:noWrap/>
            <w:hideMark/>
            <w:tcPrChange w:id="171" w:author="Massimiliano Bonetti" w:date="2019-11-08T21:16:00Z">
              <w:tcPr>
                <w:tcW w:w="1984" w:type="dxa"/>
                <w:tcBorders>
                  <w:top w:val="nil"/>
                  <w:left w:val="nil"/>
                  <w:bottom w:val="single" w:sz="4" w:space="0" w:color="auto"/>
                  <w:right w:val="single" w:sz="4" w:space="0" w:color="auto"/>
                </w:tcBorders>
                <w:shd w:val="clear" w:color="auto" w:fill="auto"/>
                <w:noWrap/>
                <w:vAlign w:val="bottom"/>
                <w:hideMark/>
              </w:tcPr>
            </w:tcPrChange>
          </w:tcPr>
          <w:p w14:paraId="1F513110"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114C041F" w14:textId="77777777" w:rsidTr="00FE5C63">
        <w:trPr>
          <w:cnfStyle w:val="000000100000" w:firstRow="0" w:lastRow="0" w:firstColumn="0" w:lastColumn="0" w:oddVBand="0" w:evenVBand="0" w:oddHBand="1" w:evenHBand="0" w:firstRowFirstColumn="0" w:firstRowLastColumn="0" w:lastRowFirstColumn="0" w:lastRowLastColumn="0"/>
          <w:trHeight w:val="640"/>
          <w:trPrChange w:id="172" w:author="Massimiliano Bonetti" w:date="2019-11-08T21:16:00Z">
            <w:trPr>
              <w:trHeight w:val="640"/>
            </w:trPr>
          </w:trPrChange>
        </w:trPr>
        <w:tc>
          <w:tcPr>
            <w:cnfStyle w:val="001000000000" w:firstRow="0" w:lastRow="0" w:firstColumn="1" w:lastColumn="0" w:oddVBand="0" w:evenVBand="0" w:oddHBand="0" w:evenHBand="0" w:firstRowFirstColumn="0" w:firstRowLastColumn="0" w:lastRowFirstColumn="0" w:lastRowLastColumn="0"/>
            <w:tcW w:w="0" w:type="dxa"/>
            <w:tcBorders>
              <w:bottom w:val="single" w:sz="4" w:space="0" w:color="auto"/>
              <w:right w:val="single" w:sz="4" w:space="0" w:color="auto"/>
            </w:tcBorders>
            <w:hideMark/>
            <w:tcPrChange w:id="173" w:author="Massimiliano Bonetti" w:date="2019-11-08T21:16:00Z">
              <w:tcPr>
                <w:tcW w:w="6680" w:type="dxa"/>
                <w:tcBorders>
                  <w:top w:val="single" w:sz="4" w:space="0" w:color="auto"/>
                  <w:left w:val="single" w:sz="4" w:space="0" w:color="auto"/>
                  <w:bottom w:val="single" w:sz="12" w:space="0" w:color="auto"/>
                  <w:right w:val="single" w:sz="4" w:space="0" w:color="auto"/>
                </w:tcBorders>
                <w:shd w:val="clear" w:color="auto" w:fill="auto"/>
                <w:vAlign w:val="bottom"/>
                <w:hideMark/>
              </w:tcPr>
            </w:tcPrChange>
          </w:tcPr>
          <w:p w14:paraId="453EF628" w14:textId="7F4C1367" w:rsidR="002F6705" w:rsidRPr="00CB335D" w:rsidRDefault="002F6705" w:rsidP="00CB335D">
            <w:pPr>
              <w:pStyle w:val="NoSpacing"/>
              <w:cnfStyle w:val="001000100000" w:firstRow="0" w:lastRow="0" w:firstColumn="1" w:lastColumn="0" w:oddVBand="0" w:evenVBand="0" w:oddHBand="1" w:evenHBand="0" w:firstRowFirstColumn="0" w:firstRowLastColumn="0" w:lastRowFirstColumn="0" w:lastRowLastColumn="0"/>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lastRenderedPageBreak/>
              <w:t>The Municipality verifies the violations taken from the machine and it generates traffic tickets from them</w:t>
            </w:r>
          </w:p>
        </w:tc>
        <w:tc>
          <w:tcPr>
            <w:tcW w:w="0" w:type="dxa"/>
            <w:tcBorders>
              <w:left w:val="single" w:sz="4" w:space="0" w:color="auto"/>
              <w:bottom w:val="single" w:sz="4" w:space="0" w:color="auto"/>
              <w:right w:val="single" w:sz="4" w:space="0" w:color="auto"/>
            </w:tcBorders>
            <w:noWrap/>
            <w:hideMark/>
            <w:tcPrChange w:id="174" w:author="Massimiliano Bonetti" w:date="2019-11-08T21:16:00Z">
              <w:tcPr>
                <w:tcW w:w="970" w:type="dxa"/>
                <w:tcBorders>
                  <w:top w:val="single" w:sz="4" w:space="0" w:color="auto"/>
                  <w:left w:val="nil"/>
                  <w:bottom w:val="single" w:sz="12" w:space="0" w:color="auto"/>
                  <w:right w:val="single" w:sz="4" w:space="0" w:color="auto"/>
                </w:tcBorders>
                <w:shd w:val="clear" w:color="auto" w:fill="auto"/>
                <w:noWrap/>
                <w:vAlign w:val="bottom"/>
                <w:hideMark/>
              </w:tcPr>
            </w:tcPrChange>
          </w:tcPr>
          <w:p w14:paraId="1B764911"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N</w:t>
            </w:r>
          </w:p>
        </w:tc>
        <w:tc>
          <w:tcPr>
            <w:tcW w:w="0" w:type="dxa"/>
            <w:tcBorders>
              <w:left w:val="single" w:sz="4" w:space="0" w:color="auto"/>
              <w:bottom w:val="single" w:sz="4" w:space="0" w:color="auto"/>
            </w:tcBorders>
            <w:noWrap/>
            <w:hideMark/>
            <w:tcPrChange w:id="175" w:author="Massimiliano Bonetti" w:date="2019-11-08T21:16:00Z">
              <w:tcPr>
                <w:tcW w:w="1984" w:type="dxa"/>
                <w:tcBorders>
                  <w:top w:val="single" w:sz="4" w:space="0" w:color="auto"/>
                  <w:left w:val="nil"/>
                  <w:bottom w:val="single" w:sz="12" w:space="0" w:color="auto"/>
                  <w:right w:val="single" w:sz="4" w:space="0" w:color="auto"/>
                </w:tcBorders>
                <w:shd w:val="clear" w:color="auto" w:fill="auto"/>
                <w:noWrap/>
                <w:vAlign w:val="bottom"/>
                <w:hideMark/>
              </w:tcPr>
            </w:tcPrChange>
          </w:tcPr>
          <w:p w14:paraId="23DDDBF5"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0D9CEA3A" w14:textId="77777777" w:rsidTr="00FE5C63">
        <w:trPr>
          <w:trHeight w:val="320"/>
          <w:trPrChange w:id="176"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right w:val="single" w:sz="4" w:space="0" w:color="auto"/>
            </w:tcBorders>
            <w:noWrap/>
            <w:hideMark/>
            <w:tcPrChange w:id="177" w:author="Massimiliano Bonetti" w:date="2019-11-08T21:16:00Z">
              <w:tcPr>
                <w:tcW w:w="668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213B5C98"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machine calculates possible interventions</w:t>
            </w:r>
          </w:p>
        </w:tc>
        <w:tc>
          <w:tcPr>
            <w:tcW w:w="0" w:type="dxa"/>
            <w:tcBorders>
              <w:top w:val="single" w:sz="4" w:space="0" w:color="auto"/>
              <w:left w:val="single" w:sz="4" w:space="0" w:color="auto"/>
              <w:right w:val="single" w:sz="4" w:space="0" w:color="auto"/>
            </w:tcBorders>
            <w:noWrap/>
            <w:hideMark/>
            <w:tcPrChange w:id="178" w:author="Massimiliano Bonetti" w:date="2019-11-08T21:16:00Z">
              <w:tcPr>
                <w:tcW w:w="970" w:type="dxa"/>
                <w:tcBorders>
                  <w:top w:val="nil"/>
                  <w:left w:val="nil"/>
                  <w:bottom w:val="single" w:sz="4" w:space="0" w:color="auto"/>
                  <w:right w:val="single" w:sz="4" w:space="0" w:color="auto"/>
                </w:tcBorders>
                <w:shd w:val="clear" w:color="auto" w:fill="auto"/>
                <w:noWrap/>
                <w:vAlign w:val="bottom"/>
                <w:hideMark/>
              </w:tcPr>
            </w:tcPrChange>
          </w:tcPr>
          <w:p w14:paraId="7D5BEB30"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N</w:t>
            </w:r>
          </w:p>
        </w:tc>
        <w:tc>
          <w:tcPr>
            <w:tcW w:w="0" w:type="dxa"/>
            <w:tcBorders>
              <w:top w:val="single" w:sz="4" w:space="0" w:color="auto"/>
              <w:left w:val="single" w:sz="4" w:space="0" w:color="auto"/>
            </w:tcBorders>
            <w:noWrap/>
            <w:hideMark/>
            <w:tcPrChange w:id="179" w:author="Massimiliano Bonetti" w:date="2019-11-08T21:16:00Z">
              <w:tcPr>
                <w:tcW w:w="1984" w:type="dxa"/>
                <w:tcBorders>
                  <w:top w:val="nil"/>
                  <w:left w:val="nil"/>
                  <w:bottom w:val="single" w:sz="4" w:space="0" w:color="auto"/>
                  <w:right w:val="single" w:sz="4" w:space="0" w:color="auto"/>
                </w:tcBorders>
                <w:shd w:val="clear" w:color="auto" w:fill="auto"/>
                <w:noWrap/>
                <w:vAlign w:val="bottom"/>
                <w:hideMark/>
              </w:tcPr>
            </w:tcPrChange>
          </w:tcPr>
          <w:p w14:paraId="4A5A8493"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M</w:t>
            </w:r>
          </w:p>
        </w:tc>
      </w:tr>
      <w:tr w:rsidR="002F6705" w:rsidRPr="00A52DAA" w14:paraId="2DD5E7A3" w14:textId="77777777" w:rsidTr="00CB335D">
        <w:trPr>
          <w:cnfStyle w:val="000000100000" w:firstRow="0" w:lastRow="0" w:firstColumn="0" w:lastColumn="0" w:oddVBand="0" w:evenVBand="0" w:oddHBand="1" w:evenHBand="0" w:firstRowFirstColumn="0" w:firstRowLastColumn="0" w:lastRowFirstColumn="0" w:lastRowLastColumn="0"/>
          <w:trHeight w:val="320"/>
          <w:trPrChange w:id="180"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auto"/>
            </w:tcBorders>
            <w:noWrap/>
            <w:hideMark/>
            <w:tcPrChange w:id="181" w:author="Massimiliano Bonetti" w:date="2019-11-08T21:16:00Z">
              <w:tcPr>
                <w:tcW w:w="668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57D258FC" w14:textId="77777777" w:rsidR="002F6705" w:rsidRPr="00CB335D" w:rsidRDefault="002F6705" w:rsidP="00CB335D">
            <w:pPr>
              <w:pStyle w:val="NoSpacing"/>
              <w:cnfStyle w:val="001000100000" w:firstRow="0" w:lastRow="0" w:firstColumn="1" w:lastColumn="0" w:oddVBand="0" w:evenVBand="0" w:oddHBand="1" w:evenHBand="0" w:firstRowFirstColumn="0" w:firstRowLastColumn="0" w:lastRowFirstColumn="0" w:lastRowLastColumn="0"/>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machine suggests the Municipality some interventions</w:t>
            </w:r>
          </w:p>
        </w:tc>
        <w:tc>
          <w:tcPr>
            <w:tcW w:w="0" w:type="dxa"/>
            <w:tcBorders>
              <w:left w:val="single" w:sz="4" w:space="0" w:color="auto"/>
              <w:right w:val="single" w:sz="4" w:space="0" w:color="auto"/>
            </w:tcBorders>
            <w:noWrap/>
            <w:hideMark/>
            <w:tcPrChange w:id="182" w:author="Massimiliano Bonetti" w:date="2019-11-08T21:16:00Z">
              <w:tcPr>
                <w:tcW w:w="970" w:type="dxa"/>
                <w:tcBorders>
                  <w:top w:val="nil"/>
                  <w:left w:val="nil"/>
                  <w:bottom w:val="single" w:sz="4" w:space="0" w:color="auto"/>
                  <w:right w:val="single" w:sz="4" w:space="0" w:color="auto"/>
                </w:tcBorders>
                <w:shd w:val="clear" w:color="auto" w:fill="auto"/>
                <w:noWrap/>
                <w:vAlign w:val="bottom"/>
                <w:hideMark/>
              </w:tcPr>
            </w:tcPrChange>
          </w:tcPr>
          <w:p w14:paraId="3BAC91F1"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0" w:type="dxa"/>
            <w:tcBorders>
              <w:left w:val="single" w:sz="4" w:space="0" w:color="auto"/>
            </w:tcBorders>
            <w:noWrap/>
            <w:hideMark/>
            <w:tcPrChange w:id="183" w:author="Massimiliano Bonetti" w:date="2019-11-08T21:16:00Z">
              <w:tcPr>
                <w:tcW w:w="1984" w:type="dxa"/>
                <w:tcBorders>
                  <w:top w:val="nil"/>
                  <w:left w:val="nil"/>
                  <w:bottom w:val="single" w:sz="4" w:space="0" w:color="auto"/>
                  <w:right w:val="single" w:sz="4" w:space="0" w:color="auto"/>
                </w:tcBorders>
                <w:shd w:val="clear" w:color="auto" w:fill="auto"/>
                <w:noWrap/>
                <w:vAlign w:val="bottom"/>
                <w:hideMark/>
              </w:tcPr>
            </w:tcPrChange>
          </w:tcPr>
          <w:p w14:paraId="66678E95"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M</w:t>
            </w:r>
          </w:p>
        </w:tc>
      </w:tr>
    </w:tbl>
    <w:p w14:paraId="490231F2" w14:textId="77777777" w:rsidR="00886049" w:rsidRPr="00A52DAA" w:rsidRDefault="00886049" w:rsidP="00BA3A1A"/>
    <w:p w14:paraId="69C01EA4" w14:textId="4FE2EDD0" w:rsidR="00893EF6" w:rsidRPr="00A52DAA" w:rsidRDefault="00D0606D" w:rsidP="00BA3A1A">
      <w:r w:rsidRPr="00A52DAA">
        <w:t>The world in which the system will work is modelled as follows:</w:t>
      </w:r>
      <w:r w:rsidR="002449A8" w:rsidRPr="00A52DAA">
        <w:t xml:space="preserve"> all the </w:t>
      </w:r>
      <w:r w:rsidR="00305878" w:rsidRPr="00A52DAA">
        <w:t xml:space="preserve">authorities that </w:t>
      </w:r>
      <w:r w:rsidR="002449A8" w:rsidRPr="00A52DAA">
        <w:t xml:space="preserve">oversee the viability or </w:t>
      </w:r>
      <w:r w:rsidR="00305878" w:rsidRPr="00A52DAA">
        <w:t>can generate traffic tickets</w:t>
      </w:r>
      <w:r w:rsidR="002449A8" w:rsidRPr="00A52DAA">
        <w:t xml:space="preserve"> are considered as one for simplicity and are referred to as </w:t>
      </w:r>
      <w:r w:rsidR="002449A8" w:rsidRPr="00A52DAA">
        <w:rPr>
          <w:rStyle w:val="SubtleEmphasis"/>
        </w:rPr>
        <w:t>municipality</w:t>
      </w:r>
      <w:r w:rsidR="00305878" w:rsidRPr="00A52DAA">
        <w:t xml:space="preserve">. The municipality is not a mandatory </w:t>
      </w:r>
      <w:r w:rsidR="00DA799D" w:rsidRPr="00A52DAA">
        <w:t>actor</w:t>
      </w:r>
      <w:r w:rsidR="00305878" w:rsidRPr="00A52DAA">
        <w:t xml:space="preserve">, the system can work </w:t>
      </w:r>
      <w:r w:rsidR="002449A8" w:rsidRPr="00A52DAA">
        <w:t xml:space="preserve">fine even </w:t>
      </w:r>
      <w:r w:rsidR="00305878" w:rsidRPr="00A52DAA">
        <w:t>without an</w:t>
      </w:r>
      <w:r w:rsidR="00893EF6" w:rsidRPr="00A52DAA">
        <w:t>y</w:t>
      </w:r>
      <w:r w:rsidR="00305878" w:rsidRPr="00A52DAA">
        <w:t>.</w:t>
      </w:r>
      <w:r w:rsidR="002449A8" w:rsidRPr="00A52DAA">
        <w:br/>
        <w:t xml:space="preserve">The user is a person </w:t>
      </w:r>
      <w:r w:rsidR="00893EF6" w:rsidRPr="00A52DAA">
        <w:t>that is subscribed to the system</w:t>
      </w:r>
      <w:r w:rsidR="00DA799D" w:rsidRPr="00A52DAA">
        <w:t xml:space="preserve">; his identity is verified, for this reason he </w:t>
      </w:r>
      <w:r w:rsidR="00893EF6" w:rsidRPr="00A52DAA">
        <w:t>is considered trustworth</w:t>
      </w:r>
      <w:r w:rsidR="00DA799D" w:rsidRPr="00A52DAA">
        <w:t>y</w:t>
      </w:r>
      <w:r w:rsidR="00893EF6" w:rsidRPr="00A52DAA">
        <w:t>: he does not send false or wrong reports.</w:t>
      </w:r>
      <w:r w:rsidR="00AF28D0" w:rsidRPr="00A52DAA">
        <w:t xml:space="preserve"> </w:t>
      </w:r>
      <w:ins w:id="184" w:author="Massimiliano Bonetti" w:date="2019-11-08T20:39:00Z">
        <w:r w:rsidR="00083412">
          <w:t xml:space="preserve">For this reason, SafeStreets will not </w:t>
        </w:r>
      </w:ins>
      <w:ins w:id="185" w:author="Massimiliano Bonetti" w:date="2019-11-08T20:40:00Z">
        <w:r w:rsidR="00083412">
          <w:t xml:space="preserve">check the correctness of the report. </w:t>
        </w:r>
      </w:ins>
      <w:r w:rsidR="00AF28D0" w:rsidRPr="00A52DAA">
        <w:t>The users interact with the system mainly through a mobile device.</w:t>
      </w:r>
    </w:p>
    <w:p w14:paraId="52A7B4C0" w14:textId="6A0A4440" w:rsidR="00893EF6" w:rsidRPr="00A52DAA" w:rsidRDefault="00893EF6" w:rsidP="00BA3A1A">
      <w:r w:rsidRPr="00A52DAA">
        <w:t>The system is considered to be supported by an organization of some kind, which handles the infrastructure necessary for the operativity and any contracts with the municipalities.</w:t>
      </w:r>
    </w:p>
    <w:p w14:paraId="72D90243" w14:textId="11195464" w:rsidR="00D63DBE" w:rsidRPr="00A52DAA" w:rsidRDefault="00893EF6" w:rsidP="00BA3A1A">
      <w:r w:rsidRPr="00A52DAA">
        <w:t>The data provided by the municipality is given for accurate and timely</w:t>
      </w:r>
      <w:r w:rsidR="00D63DBE" w:rsidRPr="00A52DAA">
        <w:t xml:space="preserve">. All the services provided by third parties are supposed to be trustworthy: if they provide a result without error, then the result is </w:t>
      </w:r>
      <w:r w:rsidR="00083412">
        <w:t>assumed correct</w:t>
      </w:r>
      <w:r w:rsidR="00D63DBE" w:rsidRPr="00A52DAA">
        <w:t>.</w:t>
      </w:r>
    </w:p>
    <w:p w14:paraId="114FE558" w14:textId="24DD9765" w:rsidR="00C3115D" w:rsidRPr="00A52DAA" w:rsidRDefault="00BA3A1A" w:rsidP="00C3115D">
      <w:pPr>
        <w:pStyle w:val="Heading2"/>
      </w:pPr>
      <w:bookmarkStart w:id="186" w:name="_Toc23879801"/>
      <w:r w:rsidRPr="00A52DAA">
        <w:t>Definitions, acronyms, abbreviations</w:t>
      </w:r>
      <w:bookmarkEnd w:id="186"/>
    </w:p>
    <w:p w14:paraId="01BC4339" w14:textId="0E572819" w:rsidR="00CE6D37" w:rsidRPr="00A52DAA" w:rsidRDefault="00C3115D" w:rsidP="00CE6D37">
      <w:pPr>
        <w:pStyle w:val="Heading3"/>
      </w:pPr>
      <w:bookmarkStart w:id="187" w:name="_Toc23879802"/>
      <w:r w:rsidRPr="00A52DAA">
        <w:t>Definitions</w:t>
      </w:r>
      <w:bookmarkEnd w:id="187"/>
    </w:p>
    <w:p w14:paraId="1AA8FEED" w14:textId="02A99288" w:rsidR="00024D2D" w:rsidRPr="00A52DAA" w:rsidRDefault="00686418" w:rsidP="002C0C48">
      <w:pPr>
        <w:pStyle w:val="ListParagraph"/>
        <w:numPr>
          <w:ilvl w:val="0"/>
          <w:numId w:val="5"/>
        </w:numPr>
        <w:rPr>
          <w:szCs w:val="24"/>
        </w:rPr>
      </w:pPr>
      <w:r w:rsidRPr="00A52DAA">
        <w:rPr>
          <w:szCs w:val="24"/>
        </w:rPr>
        <w:t>(</w:t>
      </w:r>
      <w:r w:rsidR="00024D2D" w:rsidRPr="00A52DAA">
        <w:rPr>
          <w:szCs w:val="24"/>
        </w:rPr>
        <w:t>SafeStreet</w:t>
      </w:r>
      <w:r w:rsidR="00D35201" w:rsidRPr="00A52DAA">
        <w:rPr>
          <w:szCs w:val="24"/>
        </w:rPr>
        <w:t>s</w:t>
      </w:r>
      <w:r w:rsidRPr="00A52DAA">
        <w:rPr>
          <w:szCs w:val="24"/>
        </w:rPr>
        <w:t xml:space="preserve">) </w:t>
      </w:r>
      <w:r w:rsidR="00024D2D" w:rsidRPr="00A52DAA">
        <w:rPr>
          <w:szCs w:val="24"/>
        </w:rPr>
        <w:t>S</w:t>
      </w:r>
      <w:r w:rsidR="00C3115D" w:rsidRPr="00A52DAA">
        <w:rPr>
          <w:szCs w:val="24"/>
        </w:rPr>
        <w:t>ystem</w:t>
      </w:r>
      <w:r w:rsidRPr="00A52DAA">
        <w:rPr>
          <w:szCs w:val="24"/>
        </w:rPr>
        <w:t xml:space="preserve">, </w:t>
      </w:r>
      <w:r w:rsidR="00024D2D" w:rsidRPr="00A52DAA">
        <w:rPr>
          <w:szCs w:val="24"/>
        </w:rPr>
        <w:t>Machine: the software to be</w:t>
      </w:r>
      <w:r w:rsidRPr="00A52DAA">
        <w:rPr>
          <w:szCs w:val="24"/>
        </w:rPr>
        <w:t xml:space="preserve"> and all its components</w:t>
      </w:r>
    </w:p>
    <w:p w14:paraId="0844816A" w14:textId="136FF420" w:rsidR="00F24DBC" w:rsidRPr="00A52DAA" w:rsidRDefault="00F24DBC" w:rsidP="002C0C48">
      <w:pPr>
        <w:pStyle w:val="ListParagraph"/>
        <w:numPr>
          <w:ilvl w:val="0"/>
          <w:numId w:val="5"/>
        </w:numPr>
        <w:rPr>
          <w:szCs w:val="24"/>
        </w:rPr>
      </w:pPr>
      <w:r w:rsidRPr="00A52DAA">
        <w:rPr>
          <w:szCs w:val="24"/>
        </w:rPr>
        <w:t>User: the end user</w:t>
      </w:r>
      <w:r w:rsidR="00305878" w:rsidRPr="00A52DAA">
        <w:rPr>
          <w:szCs w:val="24"/>
        </w:rPr>
        <w:t xml:space="preserve">, a registered </w:t>
      </w:r>
      <w:r w:rsidR="00D06A2D" w:rsidRPr="00A52DAA">
        <w:rPr>
          <w:szCs w:val="24"/>
        </w:rPr>
        <w:t xml:space="preserve">and logged in </w:t>
      </w:r>
      <w:r w:rsidR="00305878" w:rsidRPr="00A52DAA">
        <w:rPr>
          <w:szCs w:val="24"/>
        </w:rPr>
        <w:t>individual who can send reports and access statistics</w:t>
      </w:r>
    </w:p>
    <w:p w14:paraId="158A5B62" w14:textId="4DCAB874" w:rsidR="00F056ED" w:rsidRPr="00A52DAA" w:rsidRDefault="00305878" w:rsidP="002C0C48">
      <w:pPr>
        <w:pStyle w:val="ListParagraph"/>
        <w:numPr>
          <w:ilvl w:val="0"/>
          <w:numId w:val="5"/>
        </w:numPr>
        <w:rPr>
          <w:szCs w:val="24"/>
        </w:rPr>
      </w:pPr>
      <w:r w:rsidRPr="00A52DAA">
        <w:rPr>
          <w:szCs w:val="24"/>
        </w:rPr>
        <w:t>M</w:t>
      </w:r>
      <w:r w:rsidR="00F056ED" w:rsidRPr="00A52DAA">
        <w:rPr>
          <w:szCs w:val="24"/>
        </w:rPr>
        <w:t>unicipality</w:t>
      </w:r>
      <w:r w:rsidRPr="00A52DAA">
        <w:rPr>
          <w:szCs w:val="24"/>
        </w:rPr>
        <w:t xml:space="preserve">: the authority that </w:t>
      </w:r>
      <w:r w:rsidR="002449A8" w:rsidRPr="00A52DAA">
        <w:rPr>
          <w:szCs w:val="24"/>
        </w:rPr>
        <w:t xml:space="preserve">oversees the viability in the area and </w:t>
      </w:r>
      <w:r w:rsidR="00BB2124" w:rsidRPr="00A52DAA">
        <w:rPr>
          <w:szCs w:val="24"/>
        </w:rPr>
        <w:t>generates</w:t>
      </w:r>
      <w:r w:rsidR="002449A8" w:rsidRPr="00A52DAA">
        <w:rPr>
          <w:szCs w:val="24"/>
        </w:rPr>
        <w:t xml:space="preserve"> tickets</w:t>
      </w:r>
      <w:r w:rsidR="00D06A2D" w:rsidRPr="00A52DAA">
        <w:rPr>
          <w:szCs w:val="24"/>
        </w:rPr>
        <w:t xml:space="preserve">, to use the functions </w:t>
      </w:r>
      <w:r w:rsidR="00083412">
        <w:rPr>
          <w:szCs w:val="24"/>
        </w:rPr>
        <w:t xml:space="preserve">it </w:t>
      </w:r>
      <w:r w:rsidR="00D06A2D" w:rsidRPr="00A52DAA">
        <w:rPr>
          <w:szCs w:val="24"/>
        </w:rPr>
        <w:t>must be registered and logged in</w:t>
      </w:r>
    </w:p>
    <w:p w14:paraId="1E4C65D1" w14:textId="705A6D80" w:rsidR="00CE089F" w:rsidRPr="00A52DAA" w:rsidRDefault="0033441A" w:rsidP="002C0C48">
      <w:pPr>
        <w:pStyle w:val="ListParagraph"/>
        <w:numPr>
          <w:ilvl w:val="0"/>
          <w:numId w:val="5"/>
        </w:numPr>
        <w:rPr>
          <w:szCs w:val="24"/>
        </w:rPr>
      </w:pPr>
      <w:r w:rsidRPr="00A52DAA">
        <w:rPr>
          <w:szCs w:val="24"/>
        </w:rPr>
        <w:t>(Traffic) V</w:t>
      </w:r>
      <w:r w:rsidR="00CE089F" w:rsidRPr="00A52DAA">
        <w:rPr>
          <w:szCs w:val="24"/>
        </w:rPr>
        <w:t>iolations:</w:t>
      </w:r>
      <w:r w:rsidR="00D9789D" w:rsidRPr="00A52DAA">
        <w:rPr>
          <w:szCs w:val="24"/>
        </w:rPr>
        <w:t xml:space="preserve"> </w:t>
      </w:r>
      <w:r w:rsidR="009A4816" w:rsidRPr="00A52DAA">
        <w:rPr>
          <w:szCs w:val="24"/>
        </w:rPr>
        <w:t xml:space="preserve">all types of </w:t>
      </w:r>
      <w:r w:rsidR="00D9789D" w:rsidRPr="00A52DAA">
        <w:rPr>
          <w:szCs w:val="24"/>
        </w:rPr>
        <w:t>traffic violations punishable by law</w:t>
      </w:r>
      <w:r w:rsidR="00BB2124" w:rsidRPr="00A52DAA">
        <w:rPr>
          <w:szCs w:val="24"/>
        </w:rPr>
        <w:t xml:space="preserve">, e.g.: </w:t>
      </w:r>
      <w:r w:rsidR="00D9789D" w:rsidRPr="00A52DAA">
        <w:rPr>
          <w:szCs w:val="24"/>
        </w:rPr>
        <w:t>parking on bike lane</w:t>
      </w:r>
      <w:r w:rsidR="00BB2124" w:rsidRPr="00A52DAA">
        <w:rPr>
          <w:szCs w:val="24"/>
        </w:rPr>
        <w:t xml:space="preserve">s or </w:t>
      </w:r>
      <w:r w:rsidR="00D9789D" w:rsidRPr="00A52DAA">
        <w:rPr>
          <w:szCs w:val="24"/>
        </w:rPr>
        <w:t xml:space="preserve">reserved </w:t>
      </w:r>
      <w:r w:rsidR="00BB2124" w:rsidRPr="00A52DAA">
        <w:rPr>
          <w:szCs w:val="24"/>
        </w:rPr>
        <w:t>lots</w:t>
      </w:r>
      <w:r w:rsidR="00D9789D" w:rsidRPr="00A52DAA">
        <w:rPr>
          <w:szCs w:val="24"/>
        </w:rPr>
        <w:t>, double parking</w:t>
      </w:r>
    </w:p>
    <w:p w14:paraId="7330EEA0" w14:textId="474257DD" w:rsidR="00C3115D" w:rsidRPr="00A52DAA" w:rsidRDefault="00D9789D" w:rsidP="002C0C48">
      <w:pPr>
        <w:pStyle w:val="ListParagraph"/>
        <w:numPr>
          <w:ilvl w:val="0"/>
          <w:numId w:val="5"/>
        </w:numPr>
        <w:rPr>
          <w:szCs w:val="24"/>
        </w:rPr>
      </w:pPr>
      <w:r w:rsidRPr="00A52DAA">
        <w:rPr>
          <w:szCs w:val="24"/>
        </w:rPr>
        <w:t>Report</w:t>
      </w:r>
      <w:r w:rsidR="00BB2124" w:rsidRPr="00A52DAA">
        <w:rPr>
          <w:szCs w:val="24"/>
        </w:rPr>
        <w:t>: an alert from a user about a traffic violation</w:t>
      </w:r>
    </w:p>
    <w:p w14:paraId="55DD815E" w14:textId="3312FB53" w:rsidR="00013612" w:rsidRPr="00A52DAA" w:rsidRDefault="00013612" w:rsidP="002C0C48">
      <w:pPr>
        <w:pStyle w:val="ListParagraph"/>
        <w:numPr>
          <w:ilvl w:val="0"/>
          <w:numId w:val="5"/>
        </w:numPr>
        <w:autoSpaceDE w:val="0"/>
        <w:autoSpaceDN w:val="0"/>
        <w:adjustRightInd w:val="0"/>
        <w:ind w:right="-1332"/>
        <w:rPr>
          <w:rFonts w:cs="Calibri"/>
          <w:szCs w:val="24"/>
        </w:rPr>
      </w:pPr>
      <w:r w:rsidRPr="00A52DAA">
        <w:rPr>
          <w:rFonts w:cs="Calibri"/>
          <w:szCs w:val="24"/>
        </w:rPr>
        <w:t>Effectiveness of the system:</w:t>
      </w:r>
      <w:r w:rsidR="000D5B52" w:rsidRPr="00A52DAA">
        <w:rPr>
          <w:rFonts w:cs="Calibri"/>
          <w:szCs w:val="24"/>
        </w:rPr>
        <w:t xml:space="preserve"> </w:t>
      </w:r>
      <w:r w:rsidR="00494F28" w:rsidRPr="00A52DAA">
        <w:rPr>
          <w:rFonts w:cs="Calibri"/>
          <w:szCs w:val="24"/>
        </w:rPr>
        <w:t xml:space="preserve">the </w:t>
      </w:r>
      <w:r w:rsidR="000D5B52" w:rsidRPr="00A52DAA">
        <w:rPr>
          <w:rFonts w:cs="Calibri"/>
          <w:szCs w:val="24"/>
        </w:rPr>
        <w:t xml:space="preserve">trend of the number of received reports </w:t>
      </w:r>
      <w:r w:rsidR="00494F28" w:rsidRPr="00A52DAA">
        <w:rPr>
          <w:rFonts w:cs="Calibri"/>
          <w:szCs w:val="24"/>
        </w:rPr>
        <w:t>in a given area</w:t>
      </w:r>
    </w:p>
    <w:p w14:paraId="16EAA218" w14:textId="7DB6F0CE" w:rsidR="00C3115D" w:rsidRPr="00A52DAA" w:rsidRDefault="00C3115D" w:rsidP="00491EE6">
      <w:pPr>
        <w:pStyle w:val="Heading3"/>
      </w:pPr>
      <w:r w:rsidRPr="00A52DAA">
        <w:t xml:space="preserve"> </w:t>
      </w:r>
      <w:bookmarkStart w:id="188" w:name="_Toc23879803"/>
      <w:r w:rsidRPr="00A52DAA">
        <w:t>Acronyms</w:t>
      </w:r>
      <w:bookmarkEnd w:id="188"/>
    </w:p>
    <w:p w14:paraId="13A6D5EC" w14:textId="7E3C2FBE" w:rsidR="005D33B0" w:rsidRPr="00A52DAA" w:rsidRDefault="005D33B0" w:rsidP="002C0C48">
      <w:pPr>
        <w:pStyle w:val="NormalWeb"/>
        <w:numPr>
          <w:ilvl w:val="0"/>
          <w:numId w:val="12"/>
        </w:numPr>
        <w:rPr>
          <w:rFonts w:ascii="Garamond" w:hAnsi="Garamond"/>
        </w:rPr>
      </w:pPr>
      <w:r w:rsidRPr="00A52DAA">
        <w:rPr>
          <w:rFonts w:ascii="Garamond" w:hAnsi="Garamond" w:cs="Calibri"/>
        </w:rPr>
        <w:t>API</w:t>
      </w:r>
      <w:r w:rsidR="00491EE6" w:rsidRPr="00A52DAA">
        <w:rPr>
          <w:rFonts w:ascii="Garamond" w:hAnsi="Garamond" w:cs="Calibri"/>
        </w:rPr>
        <w:t>:</w:t>
      </w:r>
      <w:r w:rsidRPr="00A52DAA">
        <w:rPr>
          <w:rFonts w:ascii="Garamond" w:hAnsi="Garamond" w:cs="Calibri"/>
        </w:rPr>
        <w:t xml:space="preserve"> Application Programming Interface </w:t>
      </w:r>
    </w:p>
    <w:p w14:paraId="02698DA3" w14:textId="2B4A38FF" w:rsidR="005D33B0" w:rsidRPr="00A52DAA" w:rsidRDefault="005D33B0" w:rsidP="002C0C48">
      <w:pPr>
        <w:pStyle w:val="NormalWeb"/>
        <w:numPr>
          <w:ilvl w:val="0"/>
          <w:numId w:val="12"/>
        </w:numPr>
        <w:rPr>
          <w:rFonts w:ascii="Garamond" w:hAnsi="Garamond"/>
        </w:rPr>
      </w:pPr>
      <w:r w:rsidRPr="00A52DAA">
        <w:rPr>
          <w:rFonts w:ascii="Garamond" w:hAnsi="Garamond" w:cs="Calibri"/>
        </w:rPr>
        <w:t>GPS</w:t>
      </w:r>
      <w:r w:rsidR="00491EE6" w:rsidRPr="00A52DAA">
        <w:rPr>
          <w:rFonts w:ascii="Garamond" w:hAnsi="Garamond" w:cs="Calibri"/>
        </w:rPr>
        <w:t>:</w:t>
      </w:r>
      <w:r w:rsidRPr="00A52DAA">
        <w:rPr>
          <w:rFonts w:ascii="Garamond" w:hAnsi="Garamond" w:cs="Calibri"/>
        </w:rPr>
        <w:t xml:space="preserve"> Global Positioning System</w:t>
      </w:r>
      <w:r w:rsidR="005F059D" w:rsidRPr="00A52DAA">
        <w:rPr>
          <w:rFonts w:ascii="Garamond" w:hAnsi="Garamond" w:cs="Calibri"/>
        </w:rPr>
        <w:t xml:space="preserve">, and any </w:t>
      </w:r>
      <w:r w:rsidR="009D5F11" w:rsidRPr="00A52DAA">
        <w:rPr>
          <w:rFonts w:ascii="Garamond" w:hAnsi="Garamond" w:cs="Calibri"/>
        </w:rPr>
        <w:t>equivalent system</w:t>
      </w:r>
      <w:r w:rsidR="005F059D" w:rsidRPr="00A52DAA">
        <w:rPr>
          <w:rFonts w:ascii="Garamond" w:hAnsi="Garamond" w:cs="Calibri"/>
        </w:rPr>
        <w:t xml:space="preserve"> </w:t>
      </w:r>
      <w:r w:rsidR="009D5F11" w:rsidRPr="00A52DAA">
        <w:rPr>
          <w:rFonts w:ascii="Garamond" w:hAnsi="Garamond" w:cs="Calibri"/>
        </w:rPr>
        <w:t>such as GALILEO</w:t>
      </w:r>
    </w:p>
    <w:p w14:paraId="00E67B43" w14:textId="1E332209" w:rsidR="005D33B0" w:rsidRPr="00A52DAA" w:rsidRDefault="005D33B0" w:rsidP="002C0C48">
      <w:pPr>
        <w:pStyle w:val="NormalWeb"/>
        <w:numPr>
          <w:ilvl w:val="0"/>
          <w:numId w:val="12"/>
        </w:numPr>
        <w:rPr>
          <w:rFonts w:ascii="Garamond" w:hAnsi="Garamond"/>
        </w:rPr>
      </w:pPr>
      <w:r w:rsidRPr="00A52DAA">
        <w:rPr>
          <w:rFonts w:ascii="Garamond" w:hAnsi="Garamond" w:cs="Calibri"/>
        </w:rPr>
        <w:t>UI</w:t>
      </w:r>
      <w:r w:rsidR="00491EE6" w:rsidRPr="00A52DAA">
        <w:rPr>
          <w:rFonts w:ascii="Garamond" w:hAnsi="Garamond" w:cs="Calibri"/>
        </w:rPr>
        <w:t>:</w:t>
      </w:r>
      <w:r w:rsidRPr="00A52DAA">
        <w:rPr>
          <w:rFonts w:ascii="Garamond" w:hAnsi="Garamond" w:cs="Calibri"/>
        </w:rPr>
        <w:t xml:space="preserve"> User Interface </w:t>
      </w:r>
    </w:p>
    <w:p w14:paraId="71D97910" w14:textId="48AF0B4B" w:rsidR="005D33B0" w:rsidRPr="00A52DAA" w:rsidRDefault="005D33B0" w:rsidP="002C0C48">
      <w:pPr>
        <w:pStyle w:val="NormalWeb"/>
        <w:numPr>
          <w:ilvl w:val="0"/>
          <w:numId w:val="12"/>
        </w:numPr>
        <w:rPr>
          <w:rFonts w:ascii="Garamond" w:hAnsi="Garamond"/>
        </w:rPr>
      </w:pPr>
      <w:r w:rsidRPr="00A52DAA">
        <w:rPr>
          <w:rFonts w:ascii="Garamond" w:hAnsi="Garamond" w:cs="Calibri"/>
        </w:rPr>
        <w:t>S2B</w:t>
      </w:r>
      <w:r w:rsidR="00491EE6" w:rsidRPr="00A52DAA">
        <w:rPr>
          <w:rFonts w:ascii="Garamond" w:hAnsi="Garamond" w:cs="Calibri"/>
        </w:rPr>
        <w:t>:</w:t>
      </w:r>
      <w:r w:rsidRPr="00A52DAA">
        <w:rPr>
          <w:rFonts w:ascii="Garamond" w:hAnsi="Garamond" w:cs="Calibri"/>
        </w:rPr>
        <w:t xml:space="preserve"> Software </w:t>
      </w:r>
      <w:r w:rsidR="00305878" w:rsidRPr="00A52DAA">
        <w:rPr>
          <w:rFonts w:ascii="Garamond" w:hAnsi="Garamond" w:cs="Calibri"/>
        </w:rPr>
        <w:t>to</w:t>
      </w:r>
      <w:r w:rsidRPr="00A52DAA">
        <w:rPr>
          <w:rFonts w:ascii="Garamond" w:hAnsi="Garamond" w:cs="Calibri"/>
        </w:rPr>
        <w:t xml:space="preserve"> Be</w:t>
      </w:r>
    </w:p>
    <w:p w14:paraId="7E511495" w14:textId="3949AD7B" w:rsidR="005F059D" w:rsidRPr="00A52DAA" w:rsidRDefault="005F059D" w:rsidP="002C0C48">
      <w:pPr>
        <w:pStyle w:val="NormalWeb"/>
        <w:numPr>
          <w:ilvl w:val="0"/>
          <w:numId w:val="12"/>
        </w:numPr>
        <w:rPr>
          <w:rFonts w:ascii="Garamond" w:hAnsi="Garamond"/>
        </w:rPr>
      </w:pPr>
      <w:r w:rsidRPr="00A52DAA">
        <w:rPr>
          <w:rFonts w:ascii="Garamond" w:hAnsi="Garamond" w:cs="Calibri"/>
        </w:rPr>
        <w:t>OS: operative system</w:t>
      </w:r>
    </w:p>
    <w:p w14:paraId="5096D7A5" w14:textId="229466C4" w:rsidR="00C3115D" w:rsidRPr="00A52DAA" w:rsidRDefault="00C3115D" w:rsidP="00491EE6">
      <w:pPr>
        <w:pStyle w:val="Heading3"/>
      </w:pPr>
      <w:bookmarkStart w:id="189" w:name="_Toc23879804"/>
      <w:r w:rsidRPr="00A52DAA">
        <w:t>Abbreviations</w:t>
      </w:r>
      <w:bookmarkEnd w:id="189"/>
    </w:p>
    <w:p w14:paraId="78996A2E" w14:textId="68ED2917" w:rsidR="00C3115D" w:rsidRPr="00A52DAA" w:rsidRDefault="00C3115D" w:rsidP="002C0C48">
      <w:pPr>
        <w:pStyle w:val="NormalWeb"/>
        <w:numPr>
          <w:ilvl w:val="0"/>
          <w:numId w:val="13"/>
        </w:numPr>
        <w:rPr>
          <w:rFonts w:ascii="Garamond" w:hAnsi="Garamond" w:cstheme="minorHAnsi"/>
        </w:rPr>
      </w:pPr>
      <w:r w:rsidRPr="00A52DAA">
        <w:rPr>
          <w:rFonts w:ascii="Garamond" w:hAnsi="Garamond" w:cstheme="minorHAnsi"/>
        </w:rPr>
        <w:t>G</w:t>
      </w:r>
      <w:r w:rsidRPr="00A52DAA">
        <w:rPr>
          <w:rFonts w:ascii="Garamond" w:hAnsi="Garamond" w:cstheme="minorHAnsi"/>
          <w:i/>
          <w:iCs/>
        </w:rPr>
        <w:t>n</w:t>
      </w:r>
      <w:r w:rsidR="00491EE6" w:rsidRPr="00A52DAA">
        <w:rPr>
          <w:rFonts w:ascii="Garamond" w:hAnsi="Garamond" w:cstheme="minorHAnsi"/>
        </w:rPr>
        <w:t>:</w:t>
      </w:r>
      <w:r w:rsidRPr="00A52DAA">
        <w:rPr>
          <w:rFonts w:ascii="Garamond" w:hAnsi="Garamond" w:cstheme="minorHAnsi"/>
        </w:rPr>
        <w:t xml:space="preserve"> </w:t>
      </w:r>
      <w:r w:rsidRPr="00A52DAA">
        <w:rPr>
          <w:rFonts w:ascii="Garamond" w:hAnsi="Garamond" w:cstheme="minorHAnsi"/>
          <w:i/>
          <w:iCs/>
        </w:rPr>
        <w:t>n</w:t>
      </w:r>
      <w:r w:rsidRPr="00A52DAA">
        <w:rPr>
          <w:rFonts w:ascii="Garamond" w:hAnsi="Garamond" w:cstheme="minorHAnsi"/>
        </w:rPr>
        <w:t xml:space="preserve">th goal </w:t>
      </w:r>
    </w:p>
    <w:p w14:paraId="308B6FAE" w14:textId="47512BFD" w:rsidR="00C3115D" w:rsidRPr="00A52DAA" w:rsidRDefault="00C3115D" w:rsidP="002C0C48">
      <w:pPr>
        <w:pStyle w:val="NormalWeb"/>
        <w:numPr>
          <w:ilvl w:val="0"/>
          <w:numId w:val="13"/>
        </w:numPr>
        <w:rPr>
          <w:rFonts w:ascii="Garamond" w:hAnsi="Garamond" w:cstheme="minorHAnsi"/>
        </w:rPr>
      </w:pPr>
      <w:r w:rsidRPr="00A52DAA">
        <w:rPr>
          <w:rFonts w:ascii="Garamond" w:hAnsi="Garamond" w:cstheme="minorHAnsi"/>
        </w:rPr>
        <w:t>D</w:t>
      </w:r>
      <w:r w:rsidRPr="00A52DAA">
        <w:rPr>
          <w:rFonts w:ascii="Garamond" w:hAnsi="Garamond" w:cstheme="minorHAnsi"/>
          <w:i/>
          <w:iCs/>
        </w:rPr>
        <w:t>n</w:t>
      </w:r>
      <w:r w:rsidR="00491EE6" w:rsidRPr="00A52DAA">
        <w:rPr>
          <w:rFonts w:ascii="Garamond" w:hAnsi="Garamond" w:cstheme="minorHAnsi"/>
        </w:rPr>
        <w:t>:</w:t>
      </w:r>
      <w:r w:rsidRPr="00A52DAA">
        <w:rPr>
          <w:rFonts w:ascii="Garamond" w:hAnsi="Garamond" w:cstheme="minorHAnsi"/>
        </w:rPr>
        <w:t xml:space="preserve"> </w:t>
      </w:r>
      <w:r w:rsidRPr="00A52DAA">
        <w:rPr>
          <w:rFonts w:ascii="Garamond" w:hAnsi="Garamond" w:cstheme="minorHAnsi"/>
          <w:i/>
          <w:iCs/>
        </w:rPr>
        <w:t>n</w:t>
      </w:r>
      <w:r w:rsidRPr="00A52DAA">
        <w:rPr>
          <w:rFonts w:ascii="Garamond" w:hAnsi="Garamond" w:cstheme="minorHAnsi"/>
        </w:rPr>
        <w:t xml:space="preserve">th domain assumption </w:t>
      </w:r>
    </w:p>
    <w:p w14:paraId="0C09029D" w14:textId="0C154E5A" w:rsidR="00C3115D" w:rsidRPr="00A52DAA" w:rsidRDefault="00C3115D" w:rsidP="002C0C48">
      <w:pPr>
        <w:pStyle w:val="NormalWeb"/>
        <w:numPr>
          <w:ilvl w:val="0"/>
          <w:numId w:val="13"/>
        </w:numPr>
        <w:rPr>
          <w:rFonts w:ascii="Garamond" w:hAnsi="Garamond" w:cstheme="minorHAnsi"/>
        </w:rPr>
      </w:pPr>
      <w:r w:rsidRPr="00A52DAA">
        <w:rPr>
          <w:rFonts w:ascii="Garamond" w:hAnsi="Garamond" w:cstheme="minorHAnsi"/>
        </w:rPr>
        <w:t>R</w:t>
      </w:r>
      <w:r w:rsidRPr="00A52DAA">
        <w:rPr>
          <w:rFonts w:ascii="Garamond" w:hAnsi="Garamond" w:cstheme="minorHAnsi"/>
          <w:i/>
          <w:iCs/>
        </w:rPr>
        <w:t>n</w:t>
      </w:r>
      <w:r w:rsidR="00491EE6" w:rsidRPr="00A52DAA">
        <w:rPr>
          <w:rFonts w:ascii="Garamond" w:hAnsi="Garamond" w:cstheme="minorHAnsi"/>
        </w:rPr>
        <w:t>:</w:t>
      </w:r>
      <w:r w:rsidRPr="00A52DAA">
        <w:rPr>
          <w:rFonts w:ascii="Garamond" w:hAnsi="Garamond" w:cstheme="minorHAnsi"/>
        </w:rPr>
        <w:t xml:space="preserve"> </w:t>
      </w:r>
      <w:r w:rsidRPr="00A52DAA">
        <w:rPr>
          <w:rFonts w:ascii="Garamond" w:hAnsi="Garamond" w:cstheme="minorHAnsi"/>
          <w:i/>
          <w:iCs/>
        </w:rPr>
        <w:t>n</w:t>
      </w:r>
      <w:r w:rsidRPr="00A52DAA">
        <w:rPr>
          <w:rFonts w:ascii="Garamond" w:hAnsi="Garamond" w:cstheme="minorHAnsi"/>
        </w:rPr>
        <w:t xml:space="preserve">th requirement </w:t>
      </w:r>
    </w:p>
    <w:p w14:paraId="4927193B" w14:textId="7AEEF2DB" w:rsidR="00E872D9" w:rsidRPr="00A52DAA" w:rsidRDefault="00BA3A1A" w:rsidP="00E872D9">
      <w:pPr>
        <w:pStyle w:val="Heading2"/>
      </w:pPr>
      <w:bookmarkStart w:id="190" w:name="_Toc23879805"/>
      <w:r w:rsidRPr="00A52DAA">
        <w:lastRenderedPageBreak/>
        <w:t>Revision history</w:t>
      </w:r>
      <w:bookmarkEnd w:id="190"/>
    </w:p>
    <w:p w14:paraId="2870AAB4" w14:textId="39656F17" w:rsidR="009315A7" w:rsidRPr="009315A7" w:rsidRDefault="00E872D9" w:rsidP="009315A7">
      <w:pPr>
        <w:pStyle w:val="ListParagraph"/>
        <w:numPr>
          <w:ilvl w:val="0"/>
          <w:numId w:val="14"/>
        </w:numPr>
      </w:pPr>
      <w:r w:rsidRPr="00A52DAA">
        <w:t>Version 1.0</w:t>
      </w:r>
      <w:r w:rsidRPr="00A52DAA">
        <w:tab/>
        <w:t>First version of the document.</w:t>
      </w:r>
    </w:p>
    <w:p w14:paraId="24F4A9AA" w14:textId="26E13310" w:rsidR="009315A7" w:rsidRDefault="009315A7" w:rsidP="009315A7">
      <w:pPr>
        <w:pStyle w:val="Heading2"/>
        <w:numPr>
          <w:ilvl w:val="0"/>
          <w:numId w:val="0"/>
        </w:numPr>
      </w:pPr>
      <w:r w:rsidRPr="009315A7">
        <w:rPr>
          <w:rFonts w:cstheme="majorHAnsi"/>
        </w:rPr>
        <w:t>1.</w:t>
      </w:r>
      <w:r>
        <w:t xml:space="preserve">E </w:t>
      </w:r>
      <w:r w:rsidRPr="009315A7">
        <w:t>Reference Documents</w:t>
      </w:r>
    </w:p>
    <w:p w14:paraId="3C2C6677" w14:textId="5CB5EE3B" w:rsidR="009315A7" w:rsidRPr="00BE773A" w:rsidRDefault="009315A7" w:rsidP="009315A7">
      <w:pPr>
        <w:numPr>
          <w:ilvl w:val="0"/>
          <w:numId w:val="17"/>
        </w:numPr>
        <w:spacing w:before="100" w:beforeAutospacing="1" w:after="100" w:afterAutospacing="1" w:line="240" w:lineRule="auto"/>
        <w:rPr>
          <w:rFonts w:eastAsia="Times New Roman" w:cs="Times New Roman"/>
          <w:szCs w:val="24"/>
          <w:lang w:val="en-US"/>
        </w:rPr>
      </w:pPr>
      <w:r w:rsidRPr="00BE773A">
        <w:rPr>
          <w:rFonts w:eastAsia="Times New Roman" w:cs="Calibri"/>
          <w:szCs w:val="24"/>
          <w:lang w:val="en-US"/>
        </w:rPr>
        <w:t xml:space="preserve">Specification document: “Mandatory Project Assignment AY 2019-2020” </w:t>
      </w:r>
    </w:p>
    <w:p w14:paraId="48923FEB" w14:textId="727E29DF" w:rsidR="009315A7" w:rsidRPr="00BE773A" w:rsidRDefault="009315A7" w:rsidP="009315A7">
      <w:pPr>
        <w:numPr>
          <w:ilvl w:val="0"/>
          <w:numId w:val="17"/>
        </w:numPr>
        <w:spacing w:before="100" w:beforeAutospacing="1" w:after="100" w:afterAutospacing="1" w:line="240" w:lineRule="auto"/>
        <w:rPr>
          <w:rFonts w:eastAsia="Times New Roman" w:cs="Times New Roman"/>
          <w:szCs w:val="24"/>
          <w:lang w:val="en-US"/>
        </w:rPr>
      </w:pPr>
      <w:r w:rsidRPr="00BE773A">
        <w:rPr>
          <w:rFonts w:eastAsia="Times New Roman" w:cs="Calibri"/>
          <w:szCs w:val="24"/>
          <w:lang w:val="en-US"/>
        </w:rPr>
        <w:t>Standard ISO/IEC/IEEE 29148</w:t>
      </w:r>
    </w:p>
    <w:p w14:paraId="7DA490AB" w14:textId="77777777" w:rsidR="009315A7" w:rsidRPr="009315A7" w:rsidRDefault="009315A7" w:rsidP="009315A7">
      <w:pPr>
        <w:rPr>
          <w:rFonts w:asciiTheme="majorHAnsi" w:hAnsiTheme="majorHAnsi" w:cstheme="majorHAnsi"/>
          <w:b/>
          <w:sz w:val="28"/>
          <w:szCs w:val="28"/>
        </w:rPr>
      </w:pPr>
    </w:p>
    <w:p w14:paraId="69A4F4D9" w14:textId="77777777" w:rsidR="00BA3A1A" w:rsidRPr="00A52DAA" w:rsidRDefault="00BA3A1A" w:rsidP="00BA3A1A">
      <w:pPr>
        <w:pStyle w:val="Heading2"/>
      </w:pPr>
      <w:bookmarkStart w:id="191" w:name="_Toc23879806"/>
      <w:r w:rsidRPr="00A52DAA">
        <w:t>Document structure</w:t>
      </w:r>
      <w:bookmarkEnd w:id="191"/>
    </w:p>
    <w:p w14:paraId="6D9BD8AB" w14:textId="2BEA059B" w:rsidR="005D33B0" w:rsidRPr="00A52DAA" w:rsidRDefault="00C71A3F" w:rsidP="005D33B0">
      <w:pPr>
        <w:spacing w:before="100" w:beforeAutospacing="1" w:after="100" w:afterAutospacing="1" w:line="240" w:lineRule="auto"/>
        <w:rPr>
          <w:rFonts w:eastAsia="Times New Roman" w:cstheme="minorHAnsi"/>
        </w:rPr>
      </w:pPr>
      <w:r w:rsidRPr="00A52DAA">
        <w:rPr>
          <w:rFonts w:eastAsia="Times New Roman" w:cstheme="minorHAnsi"/>
        </w:rPr>
        <w:t>This document is comprised of six chapters.</w:t>
      </w:r>
    </w:p>
    <w:p w14:paraId="4E63F836" w14:textId="2CD01F86" w:rsidR="005D33B0" w:rsidRPr="00A52DAA" w:rsidRDefault="00C71A3F" w:rsidP="005D33B0">
      <w:pPr>
        <w:spacing w:before="100" w:beforeAutospacing="1" w:after="100" w:afterAutospacing="1" w:line="240" w:lineRule="auto"/>
        <w:rPr>
          <w:rFonts w:eastAsia="Times New Roman" w:cstheme="minorHAnsi"/>
        </w:rPr>
      </w:pPr>
      <w:r w:rsidRPr="00A52DAA">
        <w:rPr>
          <w:rFonts w:eastAsia="Times New Roman" w:cstheme="minorHAnsi"/>
        </w:rPr>
        <w:t xml:space="preserve">The first chapter </w:t>
      </w:r>
      <w:r w:rsidR="00624A15" w:rsidRPr="00A52DAA">
        <w:rPr>
          <w:rFonts w:eastAsia="Times New Roman" w:cstheme="minorHAnsi"/>
        </w:rPr>
        <w:t>introduces</w:t>
      </w:r>
      <w:r w:rsidRPr="00A52DAA">
        <w:rPr>
          <w:rFonts w:eastAsia="Times New Roman" w:cstheme="minorHAnsi"/>
        </w:rPr>
        <w:t xml:space="preserve"> to the problem, which is then summarized into the goals of the system; what follows is the distinction of the various events in terms of the world and the machine</w:t>
      </w:r>
      <w:r w:rsidRPr="00A52DAA">
        <w:rPr>
          <w:rStyle w:val="FootnoteReference"/>
          <w:rFonts w:eastAsia="Times New Roman" w:cstheme="minorHAnsi"/>
        </w:rPr>
        <w:footnoteReference w:id="3"/>
      </w:r>
      <w:r w:rsidRPr="00A52DAA">
        <w:rPr>
          <w:rFonts w:eastAsia="Times New Roman" w:cstheme="minorHAnsi"/>
        </w:rPr>
        <w:t xml:space="preserve">, </w:t>
      </w:r>
      <w:r w:rsidR="00624A15" w:rsidRPr="00A52DAA">
        <w:rPr>
          <w:rFonts w:eastAsia="Times New Roman" w:cstheme="minorHAnsi"/>
        </w:rPr>
        <w:t>with some details specially on the assumption that are taken on the world. The chapter ends with a list of the definitions, acronyms and abbreviations used in this document.</w:t>
      </w:r>
    </w:p>
    <w:p w14:paraId="6C360795" w14:textId="675FAFD6" w:rsidR="005D33B0" w:rsidRPr="00A52DAA" w:rsidRDefault="00624A15" w:rsidP="005D33B0">
      <w:pPr>
        <w:spacing w:before="100" w:beforeAutospacing="1" w:after="100" w:afterAutospacing="1" w:line="240" w:lineRule="auto"/>
        <w:rPr>
          <w:rFonts w:eastAsia="Times New Roman" w:cstheme="minorHAnsi"/>
        </w:rPr>
      </w:pPr>
      <w:r w:rsidRPr="00A52DAA">
        <w:rPr>
          <w:rFonts w:eastAsia="Times New Roman" w:cstheme="minorHAnsi"/>
        </w:rPr>
        <w:t>The second chapter provides some details on the modelling of the system, its requirements, details on the actors and the domain assumptions</w:t>
      </w:r>
      <w:r w:rsidR="00083412">
        <w:rPr>
          <w:rFonts w:eastAsia="Times New Roman" w:cstheme="minorHAnsi"/>
        </w:rPr>
        <w:t>.</w:t>
      </w:r>
    </w:p>
    <w:p w14:paraId="7FCC276F" w14:textId="1226A0C9" w:rsidR="00624A15" w:rsidRPr="00A52DAA" w:rsidRDefault="00624A15" w:rsidP="005D33B0">
      <w:pPr>
        <w:spacing w:before="100" w:beforeAutospacing="1" w:after="100" w:afterAutospacing="1" w:line="240" w:lineRule="auto"/>
        <w:rPr>
          <w:rFonts w:eastAsia="Times New Roman" w:cstheme="minorHAnsi"/>
        </w:rPr>
      </w:pPr>
      <w:r w:rsidRPr="00A52DAA">
        <w:rPr>
          <w:rFonts w:eastAsia="Times New Roman" w:cstheme="minorHAnsi"/>
        </w:rPr>
        <w:t>The third chapter focuses on the requirements, here is presented a prototype of the user interface and a description of the</w:t>
      </w:r>
      <w:r w:rsidR="002A505C" w:rsidRPr="00A52DAA">
        <w:rPr>
          <w:rFonts w:eastAsia="Times New Roman" w:cstheme="minorHAnsi"/>
        </w:rPr>
        <w:t xml:space="preserve"> necessary hardware, software and communication interfaces. Then follow the use cases and some scenarios, the sequence diagrams and the mapping of the requirements and assumptions on the goals. Performance requirements, design constraints and software system attributes close the chapter, giving an overview of the constraints imposed on the system.</w:t>
      </w:r>
    </w:p>
    <w:p w14:paraId="6FCDC268" w14:textId="760BC555" w:rsidR="005D33B0" w:rsidRPr="00A52DAA" w:rsidRDefault="002A505C" w:rsidP="005D33B0">
      <w:pPr>
        <w:spacing w:before="100" w:beforeAutospacing="1" w:after="100" w:afterAutospacing="1" w:line="240" w:lineRule="auto"/>
        <w:rPr>
          <w:rFonts w:eastAsia="Times New Roman" w:cstheme="minorHAnsi"/>
          <w:bCs/>
        </w:rPr>
      </w:pPr>
      <w:r w:rsidRPr="00A52DAA">
        <w:rPr>
          <w:rFonts w:eastAsia="Times New Roman" w:cstheme="minorHAnsi"/>
          <w:bCs/>
        </w:rPr>
        <w:t>Chapter four</w:t>
      </w:r>
      <w:r w:rsidR="004573D8" w:rsidRPr="00A52DAA">
        <w:rPr>
          <w:rFonts w:eastAsia="Times New Roman" w:cstheme="minorHAnsi"/>
          <w:bCs/>
        </w:rPr>
        <w:t xml:space="preserve"> contains the</w:t>
      </w:r>
      <w:r w:rsidRPr="00A52DAA">
        <w:rPr>
          <w:rFonts w:eastAsia="Times New Roman" w:cstheme="minorHAnsi"/>
          <w:bCs/>
        </w:rPr>
        <w:t xml:space="preserve"> </w:t>
      </w:r>
      <w:r w:rsidR="004573D8" w:rsidRPr="00A52DAA">
        <w:rPr>
          <w:rFonts w:eastAsia="Times New Roman" w:cstheme="minorHAnsi"/>
          <w:bCs/>
        </w:rPr>
        <w:t>model</w:t>
      </w:r>
      <w:r w:rsidRPr="00A52DAA">
        <w:rPr>
          <w:rFonts w:eastAsia="Times New Roman" w:cstheme="minorHAnsi"/>
          <w:bCs/>
        </w:rPr>
        <w:t xml:space="preserve"> – </w:t>
      </w:r>
      <w:r w:rsidR="00A25102" w:rsidRPr="00A52DAA">
        <w:rPr>
          <w:rFonts w:eastAsia="Times New Roman" w:cstheme="minorHAnsi"/>
          <w:bCs/>
        </w:rPr>
        <w:t>described using the formal language Alloy</w:t>
      </w:r>
      <w:r w:rsidRPr="00A52DAA">
        <w:rPr>
          <w:rFonts w:eastAsia="Times New Roman" w:cstheme="minorHAnsi"/>
          <w:bCs/>
        </w:rPr>
        <w:t xml:space="preserve"> –</w:t>
      </w:r>
      <w:r w:rsidR="004573D8" w:rsidRPr="00A52DAA">
        <w:rPr>
          <w:rFonts w:eastAsia="Times New Roman" w:cstheme="minorHAnsi"/>
          <w:bCs/>
        </w:rPr>
        <w:t xml:space="preserve"> of</w:t>
      </w:r>
      <w:r w:rsidR="00A25102" w:rsidRPr="00A52DAA">
        <w:rPr>
          <w:rFonts w:eastAsia="Times New Roman" w:cstheme="minorHAnsi"/>
          <w:bCs/>
        </w:rPr>
        <w:t xml:space="preserve"> the most critical parts of</w:t>
      </w:r>
      <w:r w:rsidR="004573D8" w:rsidRPr="00A52DAA">
        <w:rPr>
          <w:rFonts w:eastAsia="Times New Roman" w:cstheme="minorHAnsi"/>
          <w:bCs/>
        </w:rPr>
        <w:t xml:space="preserve"> the </w:t>
      </w:r>
      <w:r w:rsidR="00A25102" w:rsidRPr="00A52DAA">
        <w:rPr>
          <w:rFonts w:eastAsia="Times New Roman" w:cstheme="minorHAnsi"/>
          <w:bCs/>
        </w:rPr>
        <w:t>system and of the environment. This chapter contains also some worlds obtained from the model and the checks of some assertions.</w:t>
      </w:r>
    </w:p>
    <w:p w14:paraId="68CE6C4A" w14:textId="77777777" w:rsidR="002A505C" w:rsidRPr="00A52DAA" w:rsidRDefault="002A505C" w:rsidP="002A505C">
      <w:pPr>
        <w:spacing w:before="100" w:beforeAutospacing="1" w:after="100" w:afterAutospacing="1" w:line="240" w:lineRule="auto"/>
        <w:rPr>
          <w:rFonts w:eastAsia="Times New Roman" w:cstheme="minorHAnsi"/>
        </w:rPr>
      </w:pPr>
      <w:r w:rsidRPr="00A52DAA">
        <w:rPr>
          <w:rFonts w:eastAsia="Times New Roman" w:cstheme="minorHAnsi"/>
          <w:bCs/>
        </w:rPr>
        <w:t>An account on th</w:t>
      </w:r>
      <w:r w:rsidR="004573D8" w:rsidRPr="00A52DAA">
        <w:rPr>
          <w:rFonts w:eastAsia="Times New Roman" w:cstheme="minorHAnsi"/>
        </w:rPr>
        <w:t xml:space="preserve">e number of hours </w:t>
      </w:r>
      <w:r w:rsidRPr="00A52DAA">
        <w:rPr>
          <w:rFonts w:eastAsia="Times New Roman" w:cstheme="minorHAnsi"/>
        </w:rPr>
        <w:t>spent</w:t>
      </w:r>
      <w:r w:rsidR="004573D8" w:rsidRPr="00A52DAA">
        <w:rPr>
          <w:rFonts w:eastAsia="Times New Roman" w:cstheme="minorHAnsi"/>
        </w:rPr>
        <w:t xml:space="preserve"> by each member of the group to work on each part of the document</w:t>
      </w:r>
      <w:r w:rsidRPr="00A52DAA">
        <w:rPr>
          <w:rFonts w:eastAsia="Times New Roman" w:cstheme="minorHAnsi"/>
        </w:rPr>
        <w:t xml:space="preserve"> is presented in chapter five.</w:t>
      </w:r>
    </w:p>
    <w:p w14:paraId="54ADF84B" w14:textId="5C6660C7" w:rsidR="00EA5171" w:rsidRPr="00A52DAA" w:rsidRDefault="002A505C" w:rsidP="002A505C">
      <w:pPr>
        <w:spacing w:before="100" w:beforeAutospacing="1" w:after="100" w:afterAutospacing="1" w:line="240" w:lineRule="auto"/>
        <w:rPr>
          <w:rFonts w:eastAsia="Times New Roman" w:cstheme="minorHAnsi"/>
        </w:rPr>
      </w:pPr>
      <w:r w:rsidRPr="00A52DAA">
        <w:rPr>
          <w:rFonts w:eastAsia="Times New Roman" w:cstheme="minorHAnsi"/>
        </w:rPr>
        <w:t>Chapter six contains a list of the reference documents used in the writing of this.</w:t>
      </w:r>
      <w:r w:rsidR="00EA5171" w:rsidRPr="00A52DAA">
        <w:rPr>
          <w:rFonts w:cstheme="minorHAnsi"/>
        </w:rPr>
        <w:br w:type="page"/>
      </w:r>
    </w:p>
    <w:p w14:paraId="024CDBFA" w14:textId="77777777" w:rsidR="00BA3A1A" w:rsidRPr="00A52DAA" w:rsidRDefault="00BA3A1A" w:rsidP="00BA3A1A">
      <w:pPr>
        <w:pStyle w:val="Heading1"/>
      </w:pPr>
      <w:bookmarkStart w:id="192" w:name="_Toc23879807"/>
      <w:r w:rsidRPr="00A52DAA">
        <w:lastRenderedPageBreak/>
        <w:t>Overall description</w:t>
      </w:r>
      <w:bookmarkEnd w:id="192"/>
    </w:p>
    <w:p w14:paraId="599FB46D" w14:textId="291B7101" w:rsidR="00BA3A1A" w:rsidRPr="00A52DAA" w:rsidRDefault="00BA3A1A" w:rsidP="00BA3A1A">
      <w:pPr>
        <w:pStyle w:val="Heading2"/>
      </w:pPr>
      <w:bookmarkStart w:id="193" w:name="_Toc23879808"/>
      <w:r w:rsidRPr="00A52DAA">
        <w:t>Product perspective</w:t>
      </w:r>
      <w:bookmarkEnd w:id="193"/>
    </w:p>
    <w:p w14:paraId="5A119042" w14:textId="68E56731" w:rsidR="000F037E" w:rsidRPr="00A52DAA" w:rsidRDefault="00A92957" w:rsidP="00320724">
      <w:r w:rsidRPr="00A52DAA">
        <w:t>The system is divided into three products: a</w:t>
      </w:r>
      <w:r w:rsidR="00AF28D0" w:rsidRPr="00A52DAA">
        <w:t xml:space="preserve"> software</w:t>
      </w:r>
      <w:r w:rsidRPr="00A52DAA">
        <w:t xml:space="preserve"> for the user</w:t>
      </w:r>
      <w:r w:rsidR="00AF28D0" w:rsidRPr="00A52DAA">
        <w:t xml:space="preserve"> (mainly used on mobile devices), </w:t>
      </w:r>
      <w:r w:rsidRPr="00A52DAA">
        <w:t xml:space="preserve">a software for the municipality and </w:t>
      </w:r>
      <w:r w:rsidR="00AF28D0" w:rsidRPr="00A52DAA">
        <w:t xml:space="preserve">one </w:t>
      </w:r>
      <w:r w:rsidRPr="00A52DAA">
        <w:t>for the system’s backend</w:t>
      </w:r>
      <w:r w:rsidR="0076661B" w:rsidRPr="00A52DAA">
        <w:t>.</w:t>
      </w:r>
    </w:p>
    <w:p w14:paraId="5B9DD5A8" w14:textId="6549FF8D" w:rsidR="00662D01" w:rsidRPr="00A52DAA" w:rsidRDefault="00886049" w:rsidP="00365CC8">
      <w:r w:rsidRPr="00A52DAA">
        <w:t>The report will contain</w:t>
      </w:r>
      <w:r w:rsidR="00320724" w:rsidRPr="00A52DAA">
        <w:t xml:space="preserve"> the date</w:t>
      </w:r>
      <w:r w:rsidR="00A21FA3" w:rsidRPr="00A52DAA">
        <w:t xml:space="preserve"> and</w:t>
      </w:r>
      <w:r w:rsidR="00320724" w:rsidRPr="00A52DAA">
        <w:t xml:space="preserve"> the time</w:t>
      </w:r>
      <w:r w:rsidR="00A21FA3" w:rsidRPr="00A52DAA">
        <w:t xml:space="preserve"> of the report</w:t>
      </w:r>
      <w:r w:rsidR="00320724" w:rsidRPr="00A52DAA">
        <w:t xml:space="preserve">, one or more pictures with the main </w:t>
      </w:r>
      <w:r w:rsidRPr="00A52DAA">
        <w:t>one</w:t>
      </w:r>
      <w:r w:rsidR="00320724" w:rsidRPr="00A52DAA">
        <w:t xml:space="preserve"> </w:t>
      </w:r>
      <w:r w:rsidRPr="00A52DAA">
        <w:t>containing</w:t>
      </w:r>
      <w:r w:rsidR="00320724" w:rsidRPr="00A52DAA">
        <w:t xml:space="preserve"> the </w:t>
      </w:r>
      <w:r w:rsidRPr="00A52DAA">
        <w:t>license plate</w:t>
      </w:r>
      <w:r w:rsidR="00320724" w:rsidRPr="00A52DAA">
        <w:t xml:space="preserve"> </w:t>
      </w:r>
      <w:r w:rsidRPr="00A52DAA">
        <w:t xml:space="preserve">number, which </w:t>
      </w:r>
      <w:r w:rsidR="00320724" w:rsidRPr="00A52DAA">
        <w:t xml:space="preserve">will be recognized by the system </w:t>
      </w:r>
      <w:r w:rsidRPr="00A52DAA">
        <w:t>if not</w:t>
      </w:r>
      <w:r w:rsidR="00320724" w:rsidRPr="00A52DAA">
        <w:t xml:space="preserve"> inserted by the user, the position</w:t>
      </w:r>
      <w:r w:rsidRPr="00A52DAA">
        <w:t xml:space="preserve"> (</w:t>
      </w:r>
      <w:r w:rsidR="00320724" w:rsidRPr="00A52DAA">
        <w:t>insert</w:t>
      </w:r>
      <w:r w:rsidRPr="00A52DAA">
        <w:t>ed</w:t>
      </w:r>
      <w:r w:rsidR="00320724" w:rsidRPr="00A52DAA">
        <w:t xml:space="preserve"> by the user </w:t>
      </w:r>
      <w:r w:rsidRPr="00A52DAA">
        <w:t>if not</w:t>
      </w:r>
      <w:r w:rsidR="00320724" w:rsidRPr="00A52DAA">
        <w:t xml:space="preserve"> retrieved by the </w:t>
      </w:r>
      <w:r w:rsidRPr="00A52DAA">
        <w:t>l</w:t>
      </w:r>
      <w:r w:rsidR="00320724" w:rsidRPr="00A52DAA">
        <w:t>ocation system of the device</w:t>
      </w:r>
      <w:r w:rsidRPr="00A52DAA">
        <w:t>)</w:t>
      </w:r>
      <w:r w:rsidR="00686418" w:rsidRPr="00A52DAA">
        <w:t>,</w:t>
      </w:r>
      <w:r w:rsidR="00320724" w:rsidRPr="00A52DAA">
        <w:t xml:space="preserve"> the type of the violation and the</w:t>
      </w:r>
      <w:r w:rsidRPr="00A52DAA">
        <w:t xml:space="preserve"> author</w:t>
      </w:r>
      <w:r w:rsidR="00320724" w:rsidRPr="00A52DAA">
        <w:t>.</w:t>
      </w:r>
      <w:r w:rsidR="00A21FA3" w:rsidRPr="00A52DAA">
        <w:t xml:space="preserve"> </w:t>
      </w:r>
      <w:r w:rsidR="00662D01" w:rsidRPr="00A52DAA">
        <w:t>The user will be able to send a report immediately when he finds a violation, but also after some time; in this case he will select the photo from the device, and will manually insert the position (which will override the one from the device) and a time</w:t>
      </w:r>
      <w:r w:rsidR="00A21FA3" w:rsidRPr="00A52DAA">
        <w:t xml:space="preserve"> of the violation</w:t>
      </w:r>
      <w:r w:rsidR="00662D01" w:rsidRPr="00A52DAA">
        <w:t>, which will be different from the time of the report’s submission</w:t>
      </w:r>
      <w:r w:rsidR="00A21FA3" w:rsidRPr="00A52DAA">
        <w:t>.</w:t>
      </w:r>
    </w:p>
    <w:p w14:paraId="583BF8DA" w14:textId="52E53352" w:rsidR="00242A9D" w:rsidRPr="00A52DAA" w:rsidRDefault="00242A9D" w:rsidP="00365CC8">
      <w:r w:rsidRPr="00A52DAA">
        <w:t>The next picture contains the class diagram representing the conceptual model of the application domain.</w:t>
      </w:r>
    </w:p>
    <w:p w14:paraId="6C2472E3" w14:textId="4B3547E9" w:rsidR="00EA5171" w:rsidRPr="00A52DAA" w:rsidRDefault="00176945" w:rsidP="00365CC8">
      <w:r>
        <w:rPr>
          <w:noProof/>
        </w:rPr>
        <w:drawing>
          <wp:inline distT="0" distB="0" distL="0" distR="0" wp14:anchorId="56149A0C" wp14:editId="48C48800">
            <wp:extent cx="6120130" cy="36302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quirementsClassDiagr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0130" cy="3630295"/>
                    </a:xfrm>
                    <a:prstGeom prst="rect">
                      <a:avLst/>
                    </a:prstGeom>
                  </pic:spPr>
                </pic:pic>
              </a:graphicData>
            </a:graphic>
          </wp:inline>
        </w:drawing>
      </w:r>
    </w:p>
    <w:p w14:paraId="366A0806" w14:textId="590DB8CD" w:rsidR="00EA5171" w:rsidRPr="00A52DAA" w:rsidRDefault="00886049" w:rsidP="00365CC8">
      <w:r w:rsidRPr="00A52DAA">
        <w:t>Here follows a state chart for the municipality app</w:t>
      </w:r>
      <w:r w:rsidR="00DB59DE" w:rsidRPr="00A52DAA">
        <w:t>. After the login, the municipality is showed a map</w:t>
      </w:r>
      <w:r w:rsidR="00C34672" w:rsidRPr="00A52DAA">
        <w:t xml:space="preserve"> of its competence area with an overlay representing the streets with the most violations. From this state it can access other statistics, the suggestion provided by the system, and a list of the violations.</w:t>
      </w:r>
    </w:p>
    <w:p w14:paraId="7810F5C3" w14:textId="571F715B" w:rsidR="00EA5171" w:rsidRPr="00A52DAA" w:rsidRDefault="007C4726" w:rsidP="00365CC8">
      <w:r w:rsidRPr="00A52DAA">
        <w:rPr>
          <w:noProof/>
        </w:rPr>
        <w:lastRenderedPageBreak/>
        <w:drawing>
          <wp:inline distT="0" distB="0" distL="0" distR="0" wp14:anchorId="6C4C9B21" wp14:editId="0C955AC2">
            <wp:extent cx="3855720" cy="1664970"/>
            <wp:effectExtent l="0" t="0" r="0" b="0"/>
            <wp:docPr id="26" name="Immagine 26" descr="Immagine che contiene screenshot, erb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ML states - v1.3 - Municipaliy.png"/>
                    <pic:cNvPicPr/>
                  </pic:nvPicPr>
                  <pic:blipFill rotWithShape="1">
                    <a:blip r:embed="rId15">
                      <a:extLst>
                        <a:ext uri="{28A0092B-C50C-407E-A947-70E740481C1C}">
                          <a14:useLocalDpi xmlns:a14="http://schemas.microsoft.com/office/drawing/2010/main" val="0"/>
                        </a:ext>
                      </a:extLst>
                    </a:blip>
                    <a:srcRect/>
                    <a:stretch/>
                  </pic:blipFill>
                  <pic:spPr>
                    <a:xfrm>
                      <a:off x="0" y="0"/>
                      <a:ext cx="3907439" cy="1687303"/>
                    </a:xfrm>
                    <a:prstGeom prst="rect">
                      <a:avLst/>
                    </a:prstGeom>
                  </pic:spPr>
                </pic:pic>
              </a:graphicData>
            </a:graphic>
          </wp:inline>
        </w:drawing>
      </w:r>
    </w:p>
    <w:p w14:paraId="152A87AA" w14:textId="25D26938" w:rsidR="00C34672" w:rsidRPr="00A52DAA" w:rsidRDefault="00886049" w:rsidP="00365CC8">
      <w:r w:rsidRPr="00A52DAA">
        <w:t xml:space="preserve">The next image represents the states of the </w:t>
      </w:r>
      <w:r w:rsidR="00C34672" w:rsidRPr="00A52DAA">
        <w:t>back-end software. This software should be always running and in a multithreaded fashion; it awaits input from the municipality or the user, periodically it crosses data with the municipality.</w:t>
      </w:r>
    </w:p>
    <w:p w14:paraId="3450D460" w14:textId="13DAD398" w:rsidR="00EA5171" w:rsidRPr="00A52DAA" w:rsidRDefault="007C4726" w:rsidP="00365CC8">
      <w:r w:rsidRPr="00A52DAA">
        <w:rPr>
          <w:noProof/>
        </w:rPr>
        <w:drawing>
          <wp:inline distT="0" distB="0" distL="0" distR="0" wp14:anchorId="4CF41AA7" wp14:editId="12BDC780">
            <wp:extent cx="2750820" cy="1640979"/>
            <wp:effectExtent l="0" t="0" r="0" b="0"/>
            <wp:docPr id="33" name="Immagine 33" descr="Immagine che contiene screenshot,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ML states - v1.3 - Server.png"/>
                    <pic:cNvPicPr/>
                  </pic:nvPicPr>
                  <pic:blipFill>
                    <a:blip r:embed="rId16">
                      <a:extLst>
                        <a:ext uri="{28A0092B-C50C-407E-A947-70E740481C1C}">
                          <a14:useLocalDpi xmlns:a14="http://schemas.microsoft.com/office/drawing/2010/main" val="0"/>
                        </a:ext>
                      </a:extLst>
                    </a:blip>
                    <a:stretch>
                      <a:fillRect/>
                    </a:stretch>
                  </pic:blipFill>
                  <pic:spPr>
                    <a:xfrm>
                      <a:off x="0" y="0"/>
                      <a:ext cx="2775374" cy="1655626"/>
                    </a:xfrm>
                    <a:prstGeom prst="rect">
                      <a:avLst/>
                    </a:prstGeom>
                  </pic:spPr>
                </pic:pic>
              </a:graphicData>
            </a:graphic>
          </wp:inline>
        </w:drawing>
      </w:r>
    </w:p>
    <w:p w14:paraId="322B6919" w14:textId="35FF2AD7" w:rsidR="00886049" w:rsidRPr="00A52DAA" w:rsidRDefault="00886049" w:rsidP="00365CC8">
      <w:r w:rsidRPr="00A52DAA">
        <w:t>The following picture shows the states of the user app.</w:t>
      </w:r>
      <w:r w:rsidR="00C34672" w:rsidRPr="00A52DAA">
        <w:t xml:space="preserve"> After the login, to the user is presented a map of his surroundings with an overlay representing the streets with the most violations, from there he can access other statistics or send a new report. The new report process is represented in detail.</w:t>
      </w:r>
    </w:p>
    <w:p w14:paraId="196C65DC" w14:textId="39E4A9FF" w:rsidR="00561F2F" w:rsidRPr="00A52DAA" w:rsidRDefault="007C4726" w:rsidP="00365CC8">
      <w:r w:rsidRPr="00A52DAA">
        <w:rPr>
          <w:noProof/>
        </w:rPr>
        <w:lastRenderedPageBreak/>
        <w:drawing>
          <wp:inline distT="0" distB="0" distL="0" distR="0" wp14:anchorId="145A7E78" wp14:editId="69434543">
            <wp:extent cx="3810000" cy="5736683"/>
            <wp:effectExtent l="0" t="0" r="0" b="0"/>
            <wp:docPr id="34" name="Immagine 3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ML states - v1.3 - User.png"/>
                    <pic:cNvPicPr/>
                  </pic:nvPicPr>
                  <pic:blipFill>
                    <a:blip r:embed="rId17">
                      <a:extLst>
                        <a:ext uri="{28A0092B-C50C-407E-A947-70E740481C1C}">
                          <a14:useLocalDpi xmlns:a14="http://schemas.microsoft.com/office/drawing/2010/main" val="0"/>
                        </a:ext>
                      </a:extLst>
                    </a:blip>
                    <a:stretch>
                      <a:fillRect/>
                    </a:stretch>
                  </pic:blipFill>
                  <pic:spPr>
                    <a:xfrm>
                      <a:off x="0" y="0"/>
                      <a:ext cx="3835741" cy="5775442"/>
                    </a:xfrm>
                    <a:prstGeom prst="rect">
                      <a:avLst/>
                    </a:prstGeom>
                  </pic:spPr>
                </pic:pic>
              </a:graphicData>
            </a:graphic>
          </wp:inline>
        </w:drawing>
      </w:r>
    </w:p>
    <w:p w14:paraId="4FB394EB" w14:textId="7F6625BF" w:rsidR="00BA3A1A" w:rsidRPr="00A52DAA" w:rsidRDefault="00BA3A1A" w:rsidP="00365CC8">
      <w:pPr>
        <w:pStyle w:val="Heading2"/>
      </w:pPr>
      <w:bookmarkStart w:id="194" w:name="_Toc23879809"/>
      <w:r w:rsidRPr="00A52DAA">
        <w:t>Product functions</w:t>
      </w:r>
      <w:bookmarkEnd w:id="194"/>
    </w:p>
    <w:p w14:paraId="0CC314B7" w14:textId="066E4D8D" w:rsidR="004320AB" w:rsidRPr="00A52DAA" w:rsidRDefault="004320AB" w:rsidP="004320AB">
      <w:r w:rsidRPr="00A52DAA">
        <w:t>The requirements of the SafeStreets system are:</w:t>
      </w:r>
    </w:p>
    <w:p w14:paraId="1D57573E" w14:textId="77777777" w:rsidR="004320AB" w:rsidRPr="00A52DAA" w:rsidRDefault="004320AB" w:rsidP="002C0C48">
      <w:pPr>
        <w:pStyle w:val="ListParagraph"/>
        <w:numPr>
          <w:ilvl w:val="0"/>
          <w:numId w:val="14"/>
        </w:numPr>
        <w:jc w:val="both"/>
      </w:pPr>
      <w:bookmarkStart w:id="195" w:name="R1"/>
      <w:r w:rsidRPr="00A52DAA">
        <w:t>R1</w:t>
      </w:r>
      <w:bookmarkEnd w:id="195"/>
      <w:r w:rsidRPr="00A52DAA">
        <w:t>: The reports about the violations are correctly stored.</w:t>
      </w:r>
      <w:bookmarkStart w:id="196" w:name="R2"/>
      <w:bookmarkStart w:id="197" w:name="_Hlk22931997"/>
    </w:p>
    <w:p w14:paraId="6C7BBF7E" w14:textId="77777777" w:rsidR="004320AB" w:rsidRPr="00A52DAA" w:rsidRDefault="00937D3E" w:rsidP="002C0C48">
      <w:pPr>
        <w:pStyle w:val="ListParagraph"/>
        <w:numPr>
          <w:ilvl w:val="0"/>
          <w:numId w:val="14"/>
        </w:numPr>
        <w:jc w:val="both"/>
      </w:pPr>
      <w:r w:rsidRPr="00A52DAA">
        <w:t>R</w:t>
      </w:r>
      <w:r w:rsidR="007E6179" w:rsidRPr="00A52DAA">
        <w:t>2</w:t>
      </w:r>
      <w:bookmarkEnd w:id="196"/>
      <w:r w:rsidRPr="00A52DAA">
        <w:t xml:space="preserve">: The user </w:t>
      </w:r>
      <w:r w:rsidR="002D1C5C" w:rsidRPr="00A52DAA">
        <w:t>can view the statistics calculated by the System</w:t>
      </w:r>
      <w:r w:rsidR="00FA2A6A" w:rsidRPr="00A52DAA">
        <w:t xml:space="preserve"> except for the vehicles that have committed the highest number of violations.</w:t>
      </w:r>
      <w:bookmarkStart w:id="198" w:name="R3"/>
    </w:p>
    <w:p w14:paraId="577C9350" w14:textId="77777777" w:rsidR="004320AB" w:rsidRPr="00A52DAA" w:rsidRDefault="00937D3E" w:rsidP="002C0C48">
      <w:pPr>
        <w:pStyle w:val="ListParagraph"/>
        <w:numPr>
          <w:ilvl w:val="0"/>
          <w:numId w:val="14"/>
        </w:numPr>
        <w:jc w:val="both"/>
      </w:pPr>
      <w:r w:rsidRPr="00A52DAA">
        <w:t>R</w:t>
      </w:r>
      <w:r w:rsidR="007E6179" w:rsidRPr="00A52DAA">
        <w:t>3</w:t>
      </w:r>
      <w:bookmarkEnd w:id="198"/>
      <w:r w:rsidRPr="00A52DAA">
        <w:t xml:space="preserve">: The </w:t>
      </w:r>
      <w:r w:rsidR="00DA5D77" w:rsidRPr="00A52DAA">
        <w:t xml:space="preserve">Municipality can access only the </w:t>
      </w:r>
      <w:r w:rsidR="00E1006B" w:rsidRPr="00A52DAA">
        <w:t xml:space="preserve">data of the </w:t>
      </w:r>
      <w:r w:rsidR="00DA5D77" w:rsidRPr="00A52DAA">
        <w:t>violations of its competence area.</w:t>
      </w:r>
      <w:bookmarkStart w:id="199" w:name="R4"/>
    </w:p>
    <w:p w14:paraId="1BBF85F1" w14:textId="77777777" w:rsidR="004320AB" w:rsidRPr="00A52DAA" w:rsidRDefault="00937D3E" w:rsidP="002C0C48">
      <w:pPr>
        <w:pStyle w:val="ListParagraph"/>
        <w:numPr>
          <w:ilvl w:val="0"/>
          <w:numId w:val="14"/>
        </w:numPr>
        <w:jc w:val="both"/>
      </w:pPr>
      <w:r w:rsidRPr="00A52DAA">
        <w:t>R</w:t>
      </w:r>
      <w:r w:rsidR="007E6179" w:rsidRPr="00A52DAA">
        <w:t>4</w:t>
      </w:r>
      <w:bookmarkEnd w:id="199"/>
      <w:r w:rsidRPr="00A52DAA">
        <w:t>: Violations registered by the Municipality can be retrieved by the system.</w:t>
      </w:r>
      <w:bookmarkStart w:id="200" w:name="R5"/>
    </w:p>
    <w:p w14:paraId="294DB9F1" w14:textId="77777777" w:rsidR="004320AB" w:rsidRPr="00A52DAA" w:rsidRDefault="00937D3E" w:rsidP="002C0C48">
      <w:pPr>
        <w:pStyle w:val="ListParagraph"/>
        <w:numPr>
          <w:ilvl w:val="0"/>
          <w:numId w:val="14"/>
        </w:numPr>
        <w:jc w:val="both"/>
      </w:pPr>
      <w:r w:rsidRPr="00A52DAA">
        <w:t>R</w:t>
      </w:r>
      <w:r w:rsidR="007E6179" w:rsidRPr="00A52DAA">
        <w:t>5</w:t>
      </w:r>
      <w:bookmarkEnd w:id="200"/>
      <w:r w:rsidRPr="00A52DAA">
        <w:t>: The system must avoid the manipulation of the violations.</w:t>
      </w:r>
      <w:bookmarkStart w:id="201" w:name="R6"/>
    </w:p>
    <w:p w14:paraId="3C4CAF85" w14:textId="77777777" w:rsidR="004320AB" w:rsidRPr="00A52DAA" w:rsidRDefault="00EE7966" w:rsidP="002C0C48">
      <w:pPr>
        <w:pStyle w:val="ListParagraph"/>
        <w:numPr>
          <w:ilvl w:val="0"/>
          <w:numId w:val="14"/>
        </w:numPr>
        <w:jc w:val="both"/>
      </w:pPr>
      <w:r w:rsidRPr="00A52DAA">
        <w:t>R</w:t>
      </w:r>
      <w:r w:rsidR="007E6179" w:rsidRPr="00A52DAA">
        <w:t>6</w:t>
      </w:r>
      <w:bookmarkEnd w:id="201"/>
      <w:r w:rsidRPr="00A52DAA">
        <w:t>: The system must be able to retrieve the position from the user or from the GPS</w:t>
      </w:r>
      <w:bookmarkStart w:id="202" w:name="R7"/>
    </w:p>
    <w:p w14:paraId="5B522364" w14:textId="77777777" w:rsidR="004320AB" w:rsidRPr="00A52DAA" w:rsidRDefault="00937D3E" w:rsidP="002C0C48">
      <w:pPr>
        <w:pStyle w:val="ListParagraph"/>
        <w:numPr>
          <w:ilvl w:val="0"/>
          <w:numId w:val="14"/>
        </w:numPr>
        <w:jc w:val="both"/>
      </w:pPr>
      <w:r w:rsidRPr="00A52DAA">
        <w:t>R</w:t>
      </w:r>
      <w:r w:rsidR="007E6179" w:rsidRPr="00A52DAA">
        <w:t>7</w:t>
      </w:r>
      <w:bookmarkEnd w:id="202"/>
      <w:r w:rsidRPr="00A52DAA">
        <w:t>: Only the Municipality can access the</w:t>
      </w:r>
      <w:r w:rsidR="002D1C5C" w:rsidRPr="00A52DAA">
        <w:t xml:space="preserve"> submitted parking</w:t>
      </w:r>
      <w:r w:rsidRPr="00A52DAA">
        <w:t xml:space="preserve"> violation</w:t>
      </w:r>
      <w:r w:rsidR="000D090D" w:rsidRPr="00A52DAA">
        <w:t xml:space="preserve"> of its competence area</w:t>
      </w:r>
      <w:bookmarkStart w:id="203" w:name="R8"/>
    </w:p>
    <w:p w14:paraId="7922F2AD" w14:textId="77777777" w:rsidR="004320AB" w:rsidRPr="00A52DAA" w:rsidRDefault="00EE7966" w:rsidP="002C0C48">
      <w:pPr>
        <w:pStyle w:val="ListParagraph"/>
        <w:numPr>
          <w:ilvl w:val="0"/>
          <w:numId w:val="14"/>
        </w:numPr>
        <w:jc w:val="both"/>
      </w:pPr>
      <w:r w:rsidRPr="00A52DAA">
        <w:t>R</w:t>
      </w:r>
      <w:r w:rsidR="007E6179" w:rsidRPr="00A52DAA">
        <w:t>8</w:t>
      </w:r>
      <w:bookmarkEnd w:id="203"/>
      <w:r w:rsidRPr="00A52DAA">
        <w:t>: The system must allow to take a picture or select one from the device.</w:t>
      </w:r>
      <w:bookmarkStart w:id="204" w:name="R9"/>
    </w:p>
    <w:p w14:paraId="1AF4D848" w14:textId="77777777" w:rsidR="004320AB" w:rsidRPr="00A52DAA" w:rsidRDefault="00937D3E" w:rsidP="002C0C48">
      <w:pPr>
        <w:pStyle w:val="ListParagraph"/>
        <w:numPr>
          <w:ilvl w:val="0"/>
          <w:numId w:val="14"/>
        </w:numPr>
        <w:jc w:val="both"/>
      </w:pPr>
      <w:r w:rsidRPr="00A52DAA">
        <w:t>R</w:t>
      </w:r>
      <w:r w:rsidR="007E6179" w:rsidRPr="00A52DAA">
        <w:t>9</w:t>
      </w:r>
      <w:bookmarkEnd w:id="204"/>
      <w:r w:rsidRPr="00A52DAA">
        <w:t xml:space="preserve">: The system accepts </w:t>
      </w:r>
      <w:r w:rsidR="00476BDE" w:rsidRPr="00A52DAA">
        <w:t xml:space="preserve">reports </w:t>
      </w:r>
      <w:r w:rsidR="00DA5D77" w:rsidRPr="00A52DAA">
        <w:t>from the User</w:t>
      </w:r>
      <w:r w:rsidRPr="00A52DAA">
        <w:t>.</w:t>
      </w:r>
      <w:bookmarkStart w:id="205" w:name="R10"/>
    </w:p>
    <w:p w14:paraId="77EB4E30" w14:textId="77777777" w:rsidR="004320AB" w:rsidRPr="00A52DAA" w:rsidRDefault="002D1C5C" w:rsidP="002C0C48">
      <w:pPr>
        <w:pStyle w:val="ListParagraph"/>
        <w:numPr>
          <w:ilvl w:val="0"/>
          <w:numId w:val="14"/>
        </w:numPr>
        <w:jc w:val="both"/>
      </w:pPr>
      <w:r w:rsidRPr="00A52DAA">
        <w:t>R</w:t>
      </w:r>
      <w:r w:rsidR="007E6179" w:rsidRPr="00A52DAA">
        <w:t>10</w:t>
      </w:r>
      <w:bookmarkEnd w:id="205"/>
      <w:r w:rsidRPr="00A52DAA">
        <w:t>: The System must calculate some statistics</w:t>
      </w:r>
    </w:p>
    <w:p w14:paraId="70C9158A" w14:textId="77777777" w:rsidR="004320AB" w:rsidRPr="00A52DAA" w:rsidRDefault="002D1C5C" w:rsidP="002C0C48">
      <w:pPr>
        <w:pStyle w:val="ListParagraph"/>
        <w:numPr>
          <w:ilvl w:val="1"/>
          <w:numId w:val="14"/>
        </w:numPr>
        <w:jc w:val="both"/>
      </w:pPr>
      <w:r w:rsidRPr="00A52DAA">
        <w:t>R</w:t>
      </w:r>
      <w:r w:rsidR="007E6179" w:rsidRPr="00A52DAA">
        <w:t>10</w:t>
      </w:r>
      <w:r w:rsidRPr="00A52DAA">
        <w:t>.A: The system must calculate the streets with the highest</w:t>
      </w:r>
      <w:r w:rsidR="00FA2A6A" w:rsidRPr="00A52DAA">
        <w:t xml:space="preserve"> and the lowest</w:t>
      </w:r>
      <w:r w:rsidRPr="00A52DAA">
        <w:t xml:space="preserve"> number of violations.</w:t>
      </w:r>
    </w:p>
    <w:p w14:paraId="1E183E56" w14:textId="77777777" w:rsidR="004320AB" w:rsidRPr="00A52DAA" w:rsidRDefault="002D1C5C" w:rsidP="002C0C48">
      <w:pPr>
        <w:pStyle w:val="ListParagraph"/>
        <w:numPr>
          <w:ilvl w:val="1"/>
          <w:numId w:val="14"/>
        </w:numPr>
        <w:jc w:val="both"/>
      </w:pPr>
      <w:r w:rsidRPr="00A52DAA">
        <w:lastRenderedPageBreak/>
        <w:t>R</w:t>
      </w:r>
      <w:r w:rsidR="007E6179" w:rsidRPr="00A52DAA">
        <w:t>10</w:t>
      </w:r>
      <w:r w:rsidRPr="00A52DAA">
        <w:t>.B: The system must calculate the effectiveness of the service.</w:t>
      </w:r>
    </w:p>
    <w:p w14:paraId="6CEBD87F" w14:textId="77777777" w:rsidR="004320AB" w:rsidRPr="00A52DAA" w:rsidRDefault="000D090D" w:rsidP="002C0C48">
      <w:pPr>
        <w:pStyle w:val="ListParagraph"/>
        <w:numPr>
          <w:ilvl w:val="1"/>
          <w:numId w:val="14"/>
        </w:numPr>
        <w:jc w:val="both"/>
      </w:pPr>
      <w:r w:rsidRPr="00A52DAA">
        <w:t>R</w:t>
      </w:r>
      <w:r w:rsidR="007E6179" w:rsidRPr="00A52DAA">
        <w:t>10</w:t>
      </w:r>
      <w:r w:rsidRPr="00A52DAA">
        <w:t>.C: The system must calculate the vehicles that</w:t>
      </w:r>
      <w:r w:rsidR="00FA2A6A" w:rsidRPr="00A52DAA">
        <w:t xml:space="preserve"> have</w:t>
      </w:r>
      <w:r w:rsidRPr="00A52DAA">
        <w:t xml:space="preserve"> </w:t>
      </w:r>
      <w:r w:rsidR="00FA2A6A" w:rsidRPr="00A52DAA">
        <w:t>committed</w:t>
      </w:r>
      <w:r w:rsidRPr="00A52DAA">
        <w:t xml:space="preserve"> the </w:t>
      </w:r>
      <w:r w:rsidR="00FA2A6A" w:rsidRPr="00A52DAA">
        <w:t>highest number of</w:t>
      </w:r>
      <w:r w:rsidRPr="00A52DAA">
        <w:t xml:space="preserve"> violations.</w:t>
      </w:r>
    </w:p>
    <w:p w14:paraId="25B8A059" w14:textId="77777777" w:rsidR="004320AB" w:rsidRPr="00A52DAA" w:rsidRDefault="00FA2A6A" w:rsidP="002C0C48">
      <w:pPr>
        <w:pStyle w:val="ListParagraph"/>
        <w:numPr>
          <w:ilvl w:val="1"/>
          <w:numId w:val="14"/>
        </w:numPr>
        <w:jc w:val="both"/>
      </w:pPr>
      <w:r w:rsidRPr="00A52DAA">
        <w:t>R</w:t>
      </w:r>
      <w:r w:rsidR="007E6179" w:rsidRPr="00A52DAA">
        <w:t>10</w:t>
      </w:r>
      <w:r w:rsidRPr="00A52DAA">
        <w:t>.D:</w:t>
      </w:r>
      <w:r w:rsidR="005A38B0" w:rsidRPr="00A52DAA">
        <w:t xml:space="preserve"> The system must calculate the most common violations of a given area</w:t>
      </w:r>
      <w:bookmarkStart w:id="206" w:name="R11"/>
    </w:p>
    <w:p w14:paraId="003D1A23" w14:textId="77777777" w:rsidR="004320AB" w:rsidRPr="00A52DAA" w:rsidRDefault="00937D3E" w:rsidP="002C0C48">
      <w:pPr>
        <w:pStyle w:val="ListParagraph"/>
        <w:numPr>
          <w:ilvl w:val="0"/>
          <w:numId w:val="14"/>
        </w:numPr>
        <w:jc w:val="both"/>
      </w:pPr>
      <w:r w:rsidRPr="00A52DAA">
        <w:t>R1</w:t>
      </w:r>
      <w:r w:rsidR="007E6179" w:rsidRPr="00A52DAA">
        <w:t>1</w:t>
      </w:r>
      <w:bookmarkEnd w:id="206"/>
      <w:r w:rsidRPr="00A52DAA">
        <w:t xml:space="preserve">: The municipality can view </w:t>
      </w:r>
      <w:r w:rsidR="00FA2A6A" w:rsidRPr="00A52DAA">
        <w:t xml:space="preserve">all </w:t>
      </w:r>
      <w:r w:rsidRPr="00A52DAA">
        <w:t>the statistics calculated by the system.</w:t>
      </w:r>
      <w:bookmarkStart w:id="207" w:name="R12"/>
    </w:p>
    <w:p w14:paraId="707BB061" w14:textId="77777777" w:rsidR="004320AB" w:rsidRPr="00A52DAA" w:rsidRDefault="00937D3E" w:rsidP="002C0C48">
      <w:pPr>
        <w:pStyle w:val="ListParagraph"/>
        <w:numPr>
          <w:ilvl w:val="0"/>
          <w:numId w:val="14"/>
        </w:numPr>
        <w:jc w:val="both"/>
      </w:pPr>
      <w:r w:rsidRPr="00A52DAA">
        <w:t>R</w:t>
      </w:r>
      <w:r w:rsidR="007E6179" w:rsidRPr="00A52DAA">
        <w:t>12</w:t>
      </w:r>
      <w:bookmarkEnd w:id="207"/>
      <w:r w:rsidRPr="00A52DAA">
        <w:t>:</w:t>
      </w:r>
      <w:r w:rsidR="00DA5D77" w:rsidRPr="00A52DAA">
        <w:t xml:space="preserve"> Th</w:t>
      </w:r>
      <w:r w:rsidRPr="00A52DAA">
        <w:t xml:space="preserve">e </w:t>
      </w:r>
      <w:r w:rsidR="00E103D7" w:rsidRPr="00A52DAA">
        <w:t>s</w:t>
      </w:r>
      <w:r w:rsidR="00013612" w:rsidRPr="00A52DAA">
        <w:t>ystem must suggest interventions to the Municipality.</w:t>
      </w:r>
    </w:p>
    <w:p w14:paraId="28D6C692" w14:textId="77777777" w:rsidR="004320AB" w:rsidRPr="00A52DAA" w:rsidRDefault="00FA2A6A" w:rsidP="002C0C48">
      <w:pPr>
        <w:pStyle w:val="ListParagraph"/>
        <w:numPr>
          <w:ilvl w:val="1"/>
          <w:numId w:val="14"/>
        </w:numPr>
        <w:jc w:val="both"/>
      </w:pPr>
      <w:r w:rsidRPr="00A52DAA">
        <w:t>R</w:t>
      </w:r>
      <w:r w:rsidR="007E6179" w:rsidRPr="00A52DAA">
        <w:t>12</w:t>
      </w:r>
      <w:r w:rsidRPr="00A52DAA">
        <w:t>.A: Inspect an area</w:t>
      </w:r>
    </w:p>
    <w:p w14:paraId="3C6A9E8E" w14:textId="77777777" w:rsidR="004320AB" w:rsidRPr="00A52DAA" w:rsidRDefault="00FA2A6A" w:rsidP="002C0C48">
      <w:pPr>
        <w:pStyle w:val="ListParagraph"/>
        <w:numPr>
          <w:ilvl w:val="1"/>
          <w:numId w:val="14"/>
        </w:numPr>
        <w:jc w:val="both"/>
      </w:pPr>
      <w:r w:rsidRPr="00A52DAA">
        <w:t>R</w:t>
      </w:r>
      <w:r w:rsidR="007E6179" w:rsidRPr="00A52DAA">
        <w:t>12</w:t>
      </w:r>
      <w:r w:rsidRPr="00A52DAA">
        <w:t>.B: New cycle lane</w:t>
      </w:r>
    </w:p>
    <w:p w14:paraId="79D2B3F0" w14:textId="77777777" w:rsidR="004320AB" w:rsidRPr="00A52DAA" w:rsidRDefault="00FA2A6A" w:rsidP="002C0C48">
      <w:pPr>
        <w:pStyle w:val="ListParagraph"/>
        <w:numPr>
          <w:ilvl w:val="1"/>
          <w:numId w:val="14"/>
        </w:numPr>
        <w:jc w:val="both"/>
      </w:pPr>
      <w:r w:rsidRPr="00A52DAA">
        <w:t>R</w:t>
      </w:r>
      <w:r w:rsidR="007E6179" w:rsidRPr="00A52DAA">
        <w:t>12</w:t>
      </w:r>
      <w:r w:rsidRPr="00A52DAA">
        <w:t>.C: New sidewalk</w:t>
      </w:r>
    </w:p>
    <w:p w14:paraId="05FCD276" w14:textId="77777777" w:rsidR="004320AB" w:rsidRPr="00A52DAA" w:rsidRDefault="00FA2A6A" w:rsidP="002C0C48">
      <w:pPr>
        <w:pStyle w:val="ListParagraph"/>
        <w:numPr>
          <w:ilvl w:val="1"/>
          <w:numId w:val="14"/>
        </w:numPr>
        <w:jc w:val="both"/>
      </w:pPr>
      <w:r w:rsidRPr="00A52DAA">
        <w:t>R</w:t>
      </w:r>
      <w:r w:rsidR="007E6179" w:rsidRPr="00A52DAA">
        <w:t>12</w:t>
      </w:r>
      <w:r w:rsidRPr="00A52DAA">
        <w:t>.D: New pedestrian crossing</w:t>
      </w:r>
    </w:p>
    <w:p w14:paraId="71BE6C8C" w14:textId="77777777" w:rsidR="004320AB" w:rsidRPr="00A52DAA" w:rsidRDefault="00FA2A6A" w:rsidP="002C0C48">
      <w:pPr>
        <w:pStyle w:val="ListParagraph"/>
        <w:numPr>
          <w:ilvl w:val="1"/>
          <w:numId w:val="14"/>
        </w:numPr>
        <w:jc w:val="both"/>
      </w:pPr>
      <w:r w:rsidRPr="00A52DAA">
        <w:t>R</w:t>
      </w:r>
      <w:r w:rsidR="007E6179" w:rsidRPr="00A52DAA">
        <w:t>12</w:t>
      </w:r>
      <w:r w:rsidRPr="00A52DAA">
        <w:t>.E: New parking</w:t>
      </w:r>
    </w:p>
    <w:p w14:paraId="28E215D7" w14:textId="77777777" w:rsidR="004320AB" w:rsidRPr="00A52DAA" w:rsidRDefault="00FA2A6A" w:rsidP="002C0C48">
      <w:pPr>
        <w:pStyle w:val="ListParagraph"/>
        <w:numPr>
          <w:ilvl w:val="1"/>
          <w:numId w:val="14"/>
        </w:numPr>
        <w:jc w:val="both"/>
      </w:pPr>
      <w:r w:rsidRPr="00A52DAA">
        <w:t>R</w:t>
      </w:r>
      <w:r w:rsidR="007E6179" w:rsidRPr="00A52DAA">
        <w:t>12</w:t>
      </w:r>
      <w:r w:rsidRPr="00A52DAA">
        <w:t>.</w:t>
      </w:r>
      <w:r w:rsidR="007B20EF" w:rsidRPr="00A52DAA">
        <w:t>F: New speed detector</w:t>
      </w:r>
      <w:bookmarkStart w:id="208" w:name="R13"/>
    </w:p>
    <w:p w14:paraId="585FE60B" w14:textId="77777777" w:rsidR="004320AB" w:rsidRPr="00A52DAA" w:rsidRDefault="00B0799A" w:rsidP="002C0C48">
      <w:pPr>
        <w:pStyle w:val="ListParagraph"/>
        <w:numPr>
          <w:ilvl w:val="0"/>
          <w:numId w:val="14"/>
        </w:numPr>
        <w:jc w:val="both"/>
      </w:pPr>
      <w:r w:rsidRPr="00A52DAA">
        <w:t>R</w:t>
      </w:r>
      <w:r w:rsidR="007E6179" w:rsidRPr="00A52DAA">
        <w:t>13</w:t>
      </w:r>
      <w:bookmarkEnd w:id="208"/>
      <w:r w:rsidRPr="00A52DAA">
        <w:t xml:space="preserve">: The </w:t>
      </w:r>
      <w:r w:rsidR="00E103D7" w:rsidRPr="00A52DAA">
        <w:t>s</w:t>
      </w:r>
      <w:r w:rsidRPr="00A52DAA">
        <w:t>ystem accepts only reports with a valid plate number and position.</w:t>
      </w:r>
      <w:bookmarkStart w:id="209" w:name="R14"/>
    </w:p>
    <w:p w14:paraId="4B24CB23" w14:textId="77777777" w:rsidR="004320AB" w:rsidRPr="00A52DAA" w:rsidRDefault="005A38B0" w:rsidP="002C0C48">
      <w:pPr>
        <w:pStyle w:val="ListParagraph"/>
        <w:numPr>
          <w:ilvl w:val="0"/>
          <w:numId w:val="14"/>
        </w:numPr>
        <w:jc w:val="both"/>
      </w:pPr>
      <w:r w:rsidRPr="00A52DAA">
        <w:t>R14</w:t>
      </w:r>
      <w:bookmarkEnd w:id="209"/>
      <w:r w:rsidRPr="00A52DAA">
        <w:t xml:space="preserve">: The </w:t>
      </w:r>
      <w:r w:rsidR="00E103D7" w:rsidRPr="00A52DAA">
        <w:t>s</w:t>
      </w:r>
      <w:r w:rsidRPr="00A52DAA">
        <w:t>ystem must allow the user to perform the registration and the login.</w:t>
      </w:r>
      <w:bookmarkStart w:id="210" w:name="R15"/>
    </w:p>
    <w:p w14:paraId="2C38B36C" w14:textId="56958FBC" w:rsidR="004320AB" w:rsidRPr="00A52DAA" w:rsidRDefault="005A38B0" w:rsidP="002C0C48">
      <w:pPr>
        <w:pStyle w:val="ListParagraph"/>
        <w:numPr>
          <w:ilvl w:val="0"/>
          <w:numId w:val="14"/>
        </w:numPr>
        <w:jc w:val="both"/>
      </w:pPr>
      <w:r w:rsidRPr="00A52DAA">
        <w:t>R15</w:t>
      </w:r>
      <w:bookmarkEnd w:id="210"/>
      <w:r w:rsidRPr="00A52DAA">
        <w:t xml:space="preserve">: The </w:t>
      </w:r>
      <w:r w:rsidR="00E103D7" w:rsidRPr="00A52DAA">
        <w:t>s</w:t>
      </w:r>
      <w:r w:rsidRPr="00A52DAA">
        <w:t xml:space="preserve">ystem must allow the </w:t>
      </w:r>
      <w:r w:rsidR="008361E0">
        <w:t>M</w:t>
      </w:r>
      <w:r w:rsidRPr="00A52DAA">
        <w:t>unicipality to perform the registration and the login.</w:t>
      </w:r>
    </w:p>
    <w:p w14:paraId="38D4FB8C" w14:textId="77777777" w:rsidR="004320AB" w:rsidRPr="00A52DAA" w:rsidRDefault="00C81B5F" w:rsidP="002C0C48">
      <w:pPr>
        <w:pStyle w:val="ListParagraph"/>
        <w:numPr>
          <w:ilvl w:val="0"/>
          <w:numId w:val="14"/>
        </w:numPr>
        <w:jc w:val="both"/>
      </w:pPr>
      <w:bookmarkStart w:id="211" w:name="R16"/>
      <w:r w:rsidRPr="00A52DAA">
        <w:t>R16</w:t>
      </w:r>
      <w:bookmarkEnd w:id="211"/>
      <w:r w:rsidRPr="00A52DAA">
        <w:t xml:space="preserve">: </w:t>
      </w:r>
      <w:r w:rsidR="00E103D7" w:rsidRPr="00A52DAA">
        <w:t>The system must ask the User the non-mandatory attributes of the report.</w:t>
      </w:r>
    </w:p>
    <w:p w14:paraId="4CB9086F" w14:textId="77777777" w:rsidR="004320AB" w:rsidRPr="00A52DAA" w:rsidRDefault="00C81B5F" w:rsidP="002C0C48">
      <w:pPr>
        <w:pStyle w:val="ListParagraph"/>
        <w:numPr>
          <w:ilvl w:val="0"/>
          <w:numId w:val="14"/>
        </w:numPr>
        <w:jc w:val="both"/>
      </w:pPr>
      <w:bookmarkStart w:id="212" w:name="R17"/>
      <w:r w:rsidRPr="00A52DAA">
        <w:t>R17</w:t>
      </w:r>
      <w:bookmarkEnd w:id="212"/>
      <w:r w:rsidRPr="00A52DAA">
        <w:t xml:space="preserve">: </w:t>
      </w:r>
      <w:r w:rsidR="00E103D7" w:rsidRPr="00A52DAA">
        <w:t>The system must communicate with the Document verifier.</w:t>
      </w:r>
    </w:p>
    <w:p w14:paraId="7C2A5728" w14:textId="77777777" w:rsidR="004320AB" w:rsidRPr="00A52DAA" w:rsidRDefault="00E103D7" w:rsidP="002C0C48">
      <w:pPr>
        <w:pStyle w:val="ListParagraph"/>
        <w:numPr>
          <w:ilvl w:val="0"/>
          <w:numId w:val="14"/>
        </w:numPr>
        <w:jc w:val="both"/>
      </w:pPr>
      <w:bookmarkStart w:id="213" w:name="R18"/>
      <w:r w:rsidRPr="00A52DAA">
        <w:t>R18</w:t>
      </w:r>
      <w:bookmarkEnd w:id="213"/>
      <w:r w:rsidRPr="00A52DAA">
        <w:t>: The system must communicate with the Plate Recognizer Service.</w:t>
      </w:r>
    </w:p>
    <w:p w14:paraId="78E87C24" w14:textId="725FF239" w:rsidR="00E103D7" w:rsidRPr="00A52DAA" w:rsidRDefault="00E103D7" w:rsidP="002C0C48">
      <w:pPr>
        <w:pStyle w:val="ListParagraph"/>
        <w:numPr>
          <w:ilvl w:val="0"/>
          <w:numId w:val="14"/>
        </w:numPr>
        <w:jc w:val="both"/>
      </w:pPr>
      <w:bookmarkStart w:id="214" w:name="R19"/>
      <w:r w:rsidRPr="00A52DAA">
        <w:t>R19</w:t>
      </w:r>
      <w:bookmarkEnd w:id="214"/>
      <w:r w:rsidRPr="00A52DAA">
        <w:t>: The System must communicate with the Maps Service</w:t>
      </w:r>
      <w:r w:rsidR="008361E0">
        <w:t>.</w:t>
      </w:r>
    </w:p>
    <w:p w14:paraId="27F441F3" w14:textId="30B7FFA1" w:rsidR="002604F3" w:rsidRPr="00A52DAA" w:rsidRDefault="002604F3" w:rsidP="004320AB">
      <w:r w:rsidRPr="00A52DAA">
        <w:t xml:space="preserve">The User can report only Parking violations. The User can select from this type of Parking violations: </w:t>
      </w:r>
    </w:p>
    <w:p w14:paraId="12D54BC1" w14:textId="745DD4F2" w:rsidR="002604F3" w:rsidRPr="00A52DAA" w:rsidRDefault="002604F3" w:rsidP="002C0C48">
      <w:pPr>
        <w:pStyle w:val="ListParagraph"/>
        <w:numPr>
          <w:ilvl w:val="0"/>
          <w:numId w:val="14"/>
        </w:numPr>
        <w:jc w:val="both"/>
      </w:pPr>
      <w:r w:rsidRPr="00A52DAA">
        <w:t>Parking on bike lanes</w:t>
      </w:r>
    </w:p>
    <w:p w14:paraId="4EBF4DF6" w14:textId="14CAD672" w:rsidR="002604F3" w:rsidRPr="00A52DAA" w:rsidRDefault="002604F3" w:rsidP="002C0C48">
      <w:pPr>
        <w:pStyle w:val="ListParagraph"/>
        <w:numPr>
          <w:ilvl w:val="0"/>
          <w:numId w:val="14"/>
        </w:numPr>
        <w:jc w:val="both"/>
      </w:pPr>
      <w:r w:rsidRPr="00A52DAA">
        <w:t>Parking on reserved stall</w:t>
      </w:r>
    </w:p>
    <w:p w14:paraId="44919C8B" w14:textId="48AAF4B6" w:rsidR="002604F3" w:rsidRPr="00A52DAA" w:rsidRDefault="002604F3" w:rsidP="002C0C48">
      <w:pPr>
        <w:pStyle w:val="ListParagraph"/>
        <w:numPr>
          <w:ilvl w:val="0"/>
          <w:numId w:val="14"/>
        </w:numPr>
        <w:jc w:val="both"/>
      </w:pPr>
      <w:r w:rsidRPr="00A52DAA">
        <w:t>Double parking</w:t>
      </w:r>
    </w:p>
    <w:p w14:paraId="5C43443E" w14:textId="19BDEA27" w:rsidR="002604F3" w:rsidRPr="00A52DAA" w:rsidRDefault="002604F3" w:rsidP="002C0C48">
      <w:pPr>
        <w:pStyle w:val="ListParagraph"/>
        <w:numPr>
          <w:ilvl w:val="0"/>
          <w:numId w:val="14"/>
        </w:numPr>
        <w:jc w:val="both"/>
      </w:pPr>
      <w:r w:rsidRPr="00A52DAA">
        <w:t>Parking on pedestrian crossing</w:t>
      </w:r>
    </w:p>
    <w:p w14:paraId="25CC8A46" w14:textId="03703FD2" w:rsidR="002604F3" w:rsidRPr="00A52DAA" w:rsidRDefault="002604F3" w:rsidP="002C0C48">
      <w:pPr>
        <w:pStyle w:val="ListParagraph"/>
        <w:numPr>
          <w:ilvl w:val="0"/>
          <w:numId w:val="14"/>
        </w:numPr>
        <w:jc w:val="both"/>
      </w:pPr>
      <w:r w:rsidRPr="00A52DAA">
        <w:t>Parking on sidewalk</w:t>
      </w:r>
    </w:p>
    <w:p w14:paraId="044D1643" w14:textId="78A539EB" w:rsidR="002604F3" w:rsidRPr="00A52DAA" w:rsidRDefault="002604F3" w:rsidP="002C0C48">
      <w:pPr>
        <w:pStyle w:val="ListParagraph"/>
        <w:numPr>
          <w:ilvl w:val="0"/>
          <w:numId w:val="14"/>
        </w:numPr>
        <w:jc w:val="both"/>
      </w:pPr>
      <w:r w:rsidRPr="00A52DAA">
        <w:t>Parking on traffic island</w:t>
      </w:r>
    </w:p>
    <w:p w14:paraId="75ABDF9C" w14:textId="0DFCF7E8" w:rsidR="002604F3" w:rsidRPr="00A52DAA" w:rsidRDefault="002604F3" w:rsidP="002C0C48">
      <w:pPr>
        <w:pStyle w:val="ListParagraph"/>
        <w:numPr>
          <w:ilvl w:val="0"/>
          <w:numId w:val="14"/>
        </w:numPr>
        <w:jc w:val="both"/>
      </w:pPr>
      <w:r w:rsidRPr="00A52DAA">
        <w:t>Parking not payed</w:t>
      </w:r>
    </w:p>
    <w:p w14:paraId="3CBF3382" w14:textId="56204A04" w:rsidR="002604F3" w:rsidRPr="00A52DAA" w:rsidRDefault="003D04C2" w:rsidP="002C0C48">
      <w:pPr>
        <w:pStyle w:val="ListParagraph"/>
        <w:numPr>
          <w:ilvl w:val="0"/>
          <w:numId w:val="14"/>
        </w:numPr>
        <w:jc w:val="both"/>
      </w:pPr>
      <w:r w:rsidRPr="00A52DAA">
        <w:t>Parking on red zone</w:t>
      </w:r>
    </w:p>
    <w:p w14:paraId="2FC46614" w14:textId="2DAAA8B1" w:rsidR="003D04C2" w:rsidRPr="00A52DAA" w:rsidRDefault="003D04C2" w:rsidP="004320AB">
      <w:r w:rsidRPr="00A52DAA">
        <w:t>SafeStreets can take from the Municipality also these types of violations. The Accidents are:</w:t>
      </w:r>
    </w:p>
    <w:p w14:paraId="5D06EE79" w14:textId="39F0478C" w:rsidR="003D04C2" w:rsidRPr="00A52DAA" w:rsidRDefault="003D04C2" w:rsidP="002C0C48">
      <w:pPr>
        <w:pStyle w:val="ListParagraph"/>
        <w:numPr>
          <w:ilvl w:val="0"/>
          <w:numId w:val="14"/>
        </w:numPr>
        <w:jc w:val="both"/>
      </w:pPr>
      <w:r w:rsidRPr="00A52DAA">
        <w:t>Traffic light violations</w:t>
      </w:r>
    </w:p>
    <w:p w14:paraId="350817E9" w14:textId="308AC940" w:rsidR="003D04C2" w:rsidRPr="00A52DAA" w:rsidRDefault="003D04C2" w:rsidP="002C0C48">
      <w:pPr>
        <w:pStyle w:val="ListParagraph"/>
        <w:numPr>
          <w:ilvl w:val="0"/>
          <w:numId w:val="14"/>
        </w:numPr>
        <w:jc w:val="both"/>
      </w:pPr>
      <w:r w:rsidRPr="00A52DAA">
        <w:t xml:space="preserve">Incident between vehicles </w:t>
      </w:r>
    </w:p>
    <w:p w14:paraId="57576707" w14:textId="74C4D914" w:rsidR="003D04C2" w:rsidRPr="00A52DAA" w:rsidRDefault="003D04C2" w:rsidP="002C0C48">
      <w:pPr>
        <w:pStyle w:val="ListParagraph"/>
        <w:numPr>
          <w:ilvl w:val="0"/>
          <w:numId w:val="14"/>
        </w:numPr>
        <w:jc w:val="both"/>
      </w:pPr>
      <w:r w:rsidRPr="00A52DAA">
        <w:t>Speed violations</w:t>
      </w:r>
    </w:p>
    <w:p w14:paraId="3EC8DB23" w14:textId="44DFDBE0" w:rsidR="00D15D53" w:rsidRPr="00A52DAA" w:rsidRDefault="00D15D53" w:rsidP="002C0C48">
      <w:pPr>
        <w:pStyle w:val="ListParagraph"/>
        <w:numPr>
          <w:ilvl w:val="0"/>
          <w:numId w:val="14"/>
        </w:numPr>
        <w:jc w:val="both"/>
      </w:pPr>
      <w:r w:rsidRPr="00A52DAA">
        <w:t>Against traffic violations</w:t>
      </w:r>
    </w:p>
    <w:p w14:paraId="613E7FB6" w14:textId="52ADAA05" w:rsidR="003D04C2" w:rsidRPr="00A52DAA" w:rsidRDefault="003D04C2" w:rsidP="002C0C48">
      <w:pPr>
        <w:pStyle w:val="ListParagraph"/>
        <w:numPr>
          <w:ilvl w:val="0"/>
          <w:numId w:val="14"/>
        </w:numPr>
        <w:jc w:val="both"/>
      </w:pPr>
      <w:r w:rsidRPr="00A52DAA">
        <w:t>Other violations</w:t>
      </w:r>
    </w:p>
    <w:p w14:paraId="3820C7EA" w14:textId="052B86C3" w:rsidR="00BA3A1A" w:rsidRPr="00A52DAA" w:rsidRDefault="00BA3A1A" w:rsidP="00BA3A1A">
      <w:pPr>
        <w:pStyle w:val="Heading2"/>
      </w:pPr>
      <w:bookmarkStart w:id="215" w:name="_Toc23879810"/>
      <w:bookmarkEnd w:id="197"/>
      <w:r w:rsidRPr="00A52DAA">
        <w:t>User characteristics</w:t>
      </w:r>
      <w:bookmarkEnd w:id="215"/>
    </w:p>
    <w:p w14:paraId="71DD9033" w14:textId="582CFA03" w:rsidR="007F0291" w:rsidRPr="00A52DAA" w:rsidRDefault="007F0291" w:rsidP="007F0291">
      <w:pPr>
        <w:pStyle w:val="Heading3"/>
      </w:pPr>
      <w:bookmarkStart w:id="216" w:name="_Toc23879811"/>
      <w:r w:rsidRPr="00A52DAA">
        <w:t>The user</w:t>
      </w:r>
      <w:bookmarkEnd w:id="216"/>
    </w:p>
    <w:p w14:paraId="7EB846F9" w14:textId="7EC8EC9E" w:rsidR="007F0291" w:rsidRPr="00A52DAA" w:rsidRDefault="007F0291" w:rsidP="007F0291">
      <w:r w:rsidRPr="00A52DAA">
        <w:t>The user is an individual who can send reports about traffic violations and access statistics, he must be registered and logged in to access the functionalities of the system. He will access the system mainly through a mobile device.</w:t>
      </w:r>
    </w:p>
    <w:p w14:paraId="7D2A6AB9" w14:textId="68467A60" w:rsidR="007F0291" w:rsidRPr="00A52DAA" w:rsidRDefault="007F0291" w:rsidP="007F0291">
      <w:r w:rsidRPr="00A52DAA">
        <w:t>On registration, his identity is verified by a third party; he is accountable for the sent reports, and it is assumed that he will not send false reports.</w:t>
      </w:r>
    </w:p>
    <w:p w14:paraId="72D19B4D" w14:textId="170608A8" w:rsidR="007F0291" w:rsidRPr="00A52DAA" w:rsidRDefault="007F0291" w:rsidP="007F0291">
      <w:pPr>
        <w:pStyle w:val="Heading3"/>
      </w:pPr>
      <w:bookmarkStart w:id="217" w:name="_Toc23879812"/>
      <w:r w:rsidRPr="00A52DAA">
        <w:lastRenderedPageBreak/>
        <w:t>The municipality</w:t>
      </w:r>
      <w:bookmarkEnd w:id="217"/>
    </w:p>
    <w:p w14:paraId="5D86D671" w14:textId="711F3583" w:rsidR="007F0291" w:rsidRPr="00A52DAA" w:rsidRDefault="007F0291" w:rsidP="007F0291">
      <w:r w:rsidRPr="00A52DAA">
        <w:t xml:space="preserve">The municipality is the authority that oversees the viability in the area and generates tickets. To use the </w:t>
      </w:r>
      <w:r w:rsidR="00886049" w:rsidRPr="00A52DAA">
        <w:t>system, it</w:t>
      </w:r>
      <w:r w:rsidRPr="00A52DAA">
        <w:t xml:space="preserve"> must be registered and logged in. The registration process for municipalities is not handled directly by the system.</w:t>
      </w:r>
    </w:p>
    <w:p w14:paraId="558E3C4A" w14:textId="77777777" w:rsidR="00BA3A1A" w:rsidRPr="00A52DAA" w:rsidRDefault="00BA3A1A" w:rsidP="00BA3A1A">
      <w:pPr>
        <w:pStyle w:val="Heading2"/>
      </w:pPr>
      <w:bookmarkStart w:id="218" w:name="_Toc23879813"/>
      <w:r w:rsidRPr="00A52DAA">
        <w:t>Assumptions, dependencies and constraints</w:t>
      </w:r>
      <w:bookmarkEnd w:id="218"/>
    </w:p>
    <w:p w14:paraId="2EC70CB4" w14:textId="4FEA9F1B" w:rsidR="004320AB" w:rsidRPr="00A52DAA" w:rsidRDefault="00365CC8" w:rsidP="004320AB">
      <w:r w:rsidRPr="00A52DAA">
        <w:t>The domain assumptions of the SafeStreet</w:t>
      </w:r>
      <w:r w:rsidR="00C0570B">
        <w:t>s</w:t>
      </w:r>
      <w:r w:rsidRPr="00A52DAA">
        <w:t xml:space="preserve"> system are:</w:t>
      </w:r>
      <w:bookmarkStart w:id="219" w:name="_Hlk22932008"/>
    </w:p>
    <w:p w14:paraId="46E936ED" w14:textId="181EB237" w:rsidR="004320AB" w:rsidRPr="00A52DAA" w:rsidRDefault="00B0799A" w:rsidP="002C0C48">
      <w:pPr>
        <w:pStyle w:val="ListParagraph"/>
        <w:numPr>
          <w:ilvl w:val="0"/>
          <w:numId w:val="14"/>
        </w:numPr>
      </w:pPr>
      <w:r w:rsidRPr="00A52DAA">
        <w:t>D</w:t>
      </w:r>
      <w:r w:rsidR="00C76DC7" w:rsidRPr="00A52DAA">
        <w:t>1</w:t>
      </w:r>
      <w:r w:rsidRPr="00A52DAA">
        <w:t xml:space="preserve">: </w:t>
      </w:r>
      <w:r w:rsidR="000D7837" w:rsidRPr="00A52DAA">
        <w:t xml:space="preserve">If the </w:t>
      </w:r>
      <w:r w:rsidR="008361E0">
        <w:t>l</w:t>
      </w:r>
      <w:r w:rsidR="00C76DC7" w:rsidRPr="00A52DAA">
        <w:t xml:space="preserve">icense </w:t>
      </w:r>
      <w:r w:rsidR="008361E0">
        <w:t>p</w:t>
      </w:r>
      <w:r w:rsidR="00C76DC7" w:rsidRPr="00A52DAA">
        <w:t xml:space="preserve">late </w:t>
      </w:r>
      <w:r w:rsidR="008361E0">
        <w:t>r</w:t>
      </w:r>
      <w:r w:rsidR="00C76DC7" w:rsidRPr="00A52DAA">
        <w:t>ecognizer recognise</w:t>
      </w:r>
      <w:r w:rsidR="000D7837" w:rsidRPr="00A52DAA">
        <w:t xml:space="preserve"> the </w:t>
      </w:r>
      <w:r w:rsidR="009A4816" w:rsidRPr="00A52DAA">
        <w:t>license</w:t>
      </w:r>
      <w:r w:rsidR="000D7837" w:rsidRPr="00A52DAA">
        <w:t xml:space="preserve"> plate, then the result is</w:t>
      </w:r>
      <w:r w:rsidRPr="00A52DAA">
        <w:t xml:space="preserve"> correct.</w:t>
      </w:r>
    </w:p>
    <w:p w14:paraId="08893E08" w14:textId="77777777" w:rsidR="004320AB" w:rsidRPr="00A52DAA" w:rsidRDefault="00B0799A" w:rsidP="002C0C48">
      <w:pPr>
        <w:pStyle w:val="ListParagraph"/>
        <w:numPr>
          <w:ilvl w:val="0"/>
          <w:numId w:val="14"/>
        </w:numPr>
      </w:pPr>
      <w:r w:rsidRPr="00A52DAA">
        <w:t>D</w:t>
      </w:r>
      <w:r w:rsidR="00C76DC7" w:rsidRPr="00A52DAA">
        <w:t>2</w:t>
      </w:r>
      <w:r w:rsidRPr="00A52DAA">
        <w:t xml:space="preserve">: </w:t>
      </w:r>
      <w:r w:rsidR="000D7837" w:rsidRPr="00A52DAA">
        <w:t>If the map service recognises the street name from the coordinates, then the result is correct.</w:t>
      </w:r>
    </w:p>
    <w:p w14:paraId="756AA842" w14:textId="04058EF4" w:rsidR="004320AB" w:rsidRPr="00A52DAA" w:rsidRDefault="008D061A" w:rsidP="002C0C48">
      <w:pPr>
        <w:pStyle w:val="ListParagraph"/>
        <w:numPr>
          <w:ilvl w:val="0"/>
          <w:numId w:val="14"/>
        </w:numPr>
      </w:pPr>
      <w:r w:rsidRPr="00A52DAA">
        <w:t>D</w:t>
      </w:r>
      <w:r w:rsidR="00C76DC7" w:rsidRPr="00A52DAA">
        <w:t>3</w:t>
      </w:r>
      <w:r w:rsidRPr="00A52DAA">
        <w:t xml:space="preserve">: The </w:t>
      </w:r>
      <w:r w:rsidR="008361E0">
        <w:t>i</w:t>
      </w:r>
      <w:r w:rsidRPr="00A52DAA">
        <w:t>dentity card is correctly verified.</w:t>
      </w:r>
    </w:p>
    <w:p w14:paraId="3815175C" w14:textId="77777777" w:rsidR="004320AB" w:rsidRPr="00A52DAA" w:rsidRDefault="00F43BFC" w:rsidP="002C0C48">
      <w:pPr>
        <w:pStyle w:val="ListParagraph"/>
        <w:numPr>
          <w:ilvl w:val="0"/>
          <w:numId w:val="14"/>
        </w:numPr>
      </w:pPr>
      <w:r w:rsidRPr="00A52DAA">
        <w:t>D</w:t>
      </w:r>
      <w:r w:rsidR="00C76DC7" w:rsidRPr="00A52DAA">
        <w:t>4</w:t>
      </w:r>
      <w:r w:rsidRPr="00A52DAA">
        <w:t xml:space="preserve">: </w:t>
      </w:r>
      <w:r w:rsidR="003C1B4E" w:rsidRPr="00A52DAA">
        <w:t>The Municipality possesses only real violations.</w:t>
      </w:r>
      <w:bookmarkEnd w:id="219"/>
    </w:p>
    <w:p w14:paraId="6028A5A8" w14:textId="7844D480" w:rsidR="004320AB" w:rsidRPr="00A52DAA" w:rsidRDefault="00C81B5F" w:rsidP="002C0C48">
      <w:pPr>
        <w:pStyle w:val="ListParagraph"/>
        <w:numPr>
          <w:ilvl w:val="0"/>
          <w:numId w:val="14"/>
        </w:numPr>
      </w:pPr>
      <w:r w:rsidRPr="00A52DAA">
        <w:t xml:space="preserve">D5: </w:t>
      </w:r>
      <w:r w:rsidR="00E103D7" w:rsidRPr="00A52DAA">
        <w:t xml:space="preserve">The </w:t>
      </w:r>
      <w:r w:rsidR="008361E0">
        <w:t>d</w:t>
      </w:r>
      <w:r w:rsidR="00E103D7" w:rsidRPr="00A52DAA">
        <w:t xml:space="preserve">ata retrieved by the </w:t>
      </w:r>
      <w:r w:rsidR="008361E0">
        <w:t>s</w:t>
      </w:r>
      <w:r w:rsidR="00E103D7" w:rsidRPr="00A52DAA">
        <w:t>martphone’s GPS are correct.</w:t>
      </w:r>
    </w:p>
    <w:p w14:paraId="7D9EF17E" w14:textId="1F5C6CE3" w:rsidR="00EA5171" w:rsidRPr="00A52DAA" w:rsidRDefault="00E103D7" w:rsidP="002C0C48">
      <w:pPr>
        <w:pStyle w:val="ListParagraph"/>
        <w:numPr>
          <w:ilvl w:val="0"/>
          <w:numId w:val="14"/>
        </w:numPr>
      </w:pPr>
      <w:r w:rsidRPr="00A52DAA">
        <w:t xml:space="preserve">D6: The time reported by the </w:t>
      </w:r>
      <w:r w:rsidR="008361E0">
        <w:t>u</w:t>
      </w:r>
      <w:r w:rsidRPr="00A52DAA">
        <w:t xml:space="preserve">ser’s smartphone is correct.   </w:t>
      </w:r>
      <w:r w:rsidR="00EA5171" w:rsidRPr="00A52DAA">
        <w:br w:type="page"/>
      </w:r>
    </w:p>
    <w:p w14:paraId="7AC97F82" w14:textId="311B4125" w:rsidR="00BA3A1A" w:rsidRPr="00A52DAA" w:rsidRDefault="00BA3A1A" w:rsidP="00B13A87">
      <w:pPr>
        <w:pStyle w:val="Heading1"/>
      </w:pPr>
      <w:bookmarkStart w:id="220" w:name="_Toc23879814"/>
      <w:r w:rsidRPr="00A52DAA">
        <w:lastRenderedPageBreak/>
        <w:t xml:space="preserve">Specific </w:t>
      </w:r>
      <w:r w:rsidR="00B13A87" w:rsidRPr="00A52DAA">
        <w:t>r</w:t>
      </w:r>
      <w:r w:rsidRPr="00A52DAA">
        <w:t>equirements</w:t>
      </w:r>
      <w:bookmarkEnd w:id="220"/>
    </w:p>
    <w:p w14:paraId="1F2D9477" w14:textId="77777777" w:rsidR="00BA3A1A" w:rsidRPr="00A52DAA" w:rsidRDefault="00BA3A1A" w:rsidP="00B13A87">
      <w:pPr>
        <w:pStyle w:val="Heading2"/>
      </w:pPr>
      <w:bookmarkStart w:id="221" w:name="_Toc23879815"/>
      <w:r w:rsidRPr="00A52DAA">
        <w:t>External interface requirements</w:t>
      </w:r>
      <w:bookmarkEnd w:id="221"/>
    </w:p>
    <w:p w14:paraId="32A564FC" w14:textId="77777777" w:rsidR="00BA3A1A" w:rsidRPr="00A52DAA" w:rsidRDefault="00BA3A1A" w:rsidP="00B13A87">
      <w:pPr>
        <w:pStyle w:val="Heading3"/>
      </w:pPr>
      <w:bookmarkStart w:id="222" w:name="_Toc23879816"/>
      <w:r w:rsidRPr="00A52DAA">
        <w:t>User interfaces</w:t>
      </w:r>
      <w:bookmarkEnd w:id="222"/>
    </w:p>
    <w:p w14:paraId="0E1FE387" w14:textId="29F6A2A5" w:rsidR="00B13A87" w:rsidRPr="00A52DAA" w:rsidRDefault="00CF46D1" w:rsidP="00B13A87">
      <w:r w:rsidRPr="00A52DAA">
        <w:t>The software will provide a different UI for the user and the municipality, providing different functionalities.</w:t>
      </w:r>
      <w:r w:rsidR="00C34672" w:rsidRPr="00A52DAA">
        <w:t xml:space="preserve"> Here follow some prototype mock-ups of what the user UI might look like: from the top it is included a login screen, show map, show statistics</w:t>
      </w:r>
      <w:r w:rsidR="001048B7" w:rsidRPr="00A52DAA">
        <w:t xml:space="preserve"> and three screens of the </w:t>
      </w:r>
      <w:r w:rsidR="00C34672" w:rsidRPr="00A52DAA">
        <w:t>new report</w:t>
      </w:r>
      <w:r w:rsidR="001048B7" w:rsidRPr="00A52DAA">
        <w:t xml:space="preserve"> process.</w:t>
      </w:r>
    </w:p>
    <w:p w14:paraId="0B68EB6E" w14:textId="77777777" w:rsidR="00CE4BFA" w:rsidRPr="00A52DAA" w:rsidRDefault="007C4726" w:rsidP="007C4726">
      <w:r w:rsidRPr="00A52DAA">
        <w:rPr>
          <w:noProof/>
        </w:rPr>
        <w:drawing>
          <wp:inline distT="0" distB="0" distL="0" distR="0" wp14:anchorId="65B9E0DF" wp14:editId="4F0E967E">
            <wp:extent cx="1829911" cy="3253175"/>
            <wp:effectExtent l="0" t="0" r="0" b="4445"/>
            <wp:docPr id="35" name="Elemento grafico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ckups - Login.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39725" cy="3270621"/>
                    </a:xfrm>
                    <a:prstGeom prst="rect">
                      <a:avLst/>
                    </a:prstGeom>
                  </pic:spPr>
                </pic:pic>
              </a:graphicData>
            </a:graphic>
          </wp:inline>
        </w:drawing>
      </w:r>
      <w:r w:rsidRPr="00A52DAA">
        <w:t xml:space="preserve"> </w:t>
      </w:r>
      <w:r w:rsidR="0040291F" w:rsidRPr="00A52DAA">
        <w:t xml:space="preserve"> </w:t>
      </w:r>
      <w:r w:rsidR="0040291F" w:rsidRPr="00A52DAA">
        <w:rPr>
          <w:noProof/>
        </w:rPr>
        <w:drawing>
          <wp:inline distT="0" distB="0" distL="0" distR="0" wp14:anchorId="328850E8" wp14:editId="3294A97A">
            <wp:extent cx="1829223" cy="3251951"/>
            <wp:effectExtent l="0" t="0" r="0" b="5715"/>
            <wp:docPr id="39" name="Elemento grafico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ckups - Show map.svg"/>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1858189" cy="3303446"/>
                    </a:xfrm>
                    <a:prstGeom prst="rect">
                      <a:avLst/>
                    </a:prstGeom>
                  </pic:spPr>
                </pic:pic>
              </a:graphicData>
            </a:graphic>
          </wp:inline>
        </w:drawing>
      </w:r>
      <w:r w:rsidRPr="00A52DAA">
        <w:t xml:space="preserve"> </w:t>
      </w:r>
      <w:r w:rsidR="0040291F" w:rsidRPr="00A52DAA">
        <w:t xml:space="preserve"> </w:t>
      </w:r>
      <w:r w:rsidR="0040291F" w:rsidRPr="00A52DAA">
        <w:rPr>
          <w:noProof/>
        </w:rPr>
        <w:drawing>
          <wp:inline distT="0" distB="0" distL="0" distR="0" wp14:anchorId="4AE4BC11" wp14:editId="440FA487">
            <wp:extent cx="1829223" cy="3251951"/>
            <wp:effectExtent l="0" t="0" r="0" b="5715"/>
            <wp:docPr id="40" name="Elemento grafico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ckups - Statistics.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36047" cy="3264082"/>
                    </a:xfrm>
                    <a:prstGeom prst="rect">
                      <a:avLst/>
                    </a:prstGeom>
                  </pic:spPr>
                </pic:pic>
              </a:graphicData>
            </a:graphic>
          </wp:inline>
        </w:drawing>
      </w:r>
    </w:p>
    <w:p w14:paraId="0DD99866" w14:textId="30D81D06" w:rsidR="00CE4BFA" w:rsidRPr="00A52DAA" w:rsidRDefault="00CE4BFA" w:rsidP="007C4726">
      <w:r w:rsidRPr="00A52DAA">
        <w:t xml:space="preserve">When the user opens the app the login menu is displayed, here the user can complete the login operation or the registration, and when the user is correctly logged in the system then the system display the homepage, where the user can see the area around him, its position if the GPS is available, and also some statistics about the most important road around him. The footer menu allows the User to send a new report or to ask for some statistics. In the statistics menu the user can choose the area of interest and from a menu he can choose which type of statistic he requires. While in the new report menu </w:t>
      </w:r>
      <w:r w:rsidR="005F295C" w:rsidRPr="00A52DAA">
        <w:t>the user will compile the report of the violation.</w:t>
      </w:r>
    </w:p>
    <w:p w14:paraId="51ECECC0" w14:textId="4CCBC42A" w:rsidR="00750DB2" w:rsidRPr="00A52DAA" w:rsidRDefault="0040291F" w:rsidP="007C4726">
      <w:r w:rsidRPr="00A52DAA">
        <w:rPr>
          <w:noProof/>
        </w:rPr>
        <w:lastRenderedPageBreak/>
        <w:drawing>
          <wp:inline distT="0" distB="0" distL="0" distR="0" wp14:anchorId="6AB30959" wp14:editId="2D53052F">
            <wp:extent cx="1831398" cy="3255818"/>
            <wp:effectExtent l="0" t="0" r="0" b="1905"/>
            <wp:docPr id="42" name="Elemento grafico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ckups - New report 1.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841052" cy="3272980"/>
                    </a:xfrm>
                    <a:prstGeom prst="rect">
                      <a:avLst/>
                    </a:prstGeom>
                  </pic:spPr>
                </pic:pic>
              </a:graphicData>
            </a:graphic>
          </wp:inline>
        </w:drawing>
      </w:r>
      <w:r w:rsidR="007C4726" w:rsidRPr="00A52DAA">
        <w:t xml:space="preserve">  </w:t>
      </w:r>
      <w:r w:rsidR="007C4726" w:rsidRPr="00A52DAA">
        <w:rPr>
          <w:noProof/>
        </w:rPr>
        <w:drawing>
          <wp:inline distT="0" distB="0" distL="0" distR="0" wp14:anchorId="27458CB7" wp14:editId="7D991E8B">
            <wp:extent cx="1829223" cy="3251951"/>
            <wp:effectExtent l="0" t="0" r="0" b="5715"/>
            <wp:docPr id="37" name="Elemento grafico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ckups - New report 2.svg"/>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1858097" cy="3303282"/>
                    </a:xfrm>
                    <a:prstGeom prst="rect">
                      <a:avLst/>
                    </a:prstGeom>
                  </pic:spPr>
                </pic:pic>
              </a:graphicData>
            </a:graphic>
          </wp:inline>
        </w:drawing>
      </w:r>
      <w:r w:rsidRPr="00A52DAA">
        <w:t xml:space="preserve">  </w:t>
      </w:r>
      <w:r w:rsidR="007C4726" w:rsidRPr="00A52DAA">
        <w:rPr>
          <w:noProof/>
        </w:rPr>
        <w:drawing>
          <wp:inline distT="0" distB="0" distL="0" distR="0" wp14:anchorId="4ADADF7D" wp14:editId="6C956058">
            <wp:extent cx="1828800" cy="3251199"/>
            <wp:effectExtent l="0" t="0" r="0" b="6985"/>
            <wp:docPr id="38" name="Elemento grafico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ckups - New report 3.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1855786" cy="3299174"/>
                    </a:xfrm>
                    <a:prstGeom prst="rect">
                      <a:avLst/>
                    </a:prstGeom>
                  </pic:spPr>
                </pic:pic>
              </a:graphicData>
            </a:graphic>
          </wp:inline>
        </w:drawing>
      </w:r>
      <w:r w:rsidR="007C4726" w:rsidRPr="00A52DAA">
        <w:rPr>
          <w:noProof/>
        </w:rPr>
        <w:t xml:space="preserve">    </w:t>
      </w:r>
    </w:p>
    <w:p w14:paraId="78686C8F" w14:textId="77777777" w:rsidR="00BA3A1A" w:rsidRPr="00A52DAA" w:rsidRDefault="00BA3A1A" w:rsidP="00B13A87">
      <w:pPr>
        <w:pStyle w:val="Heading3"/>
      </w:pPr>
      <w:bookmarkStart w:id="223" w:name="_Toc23879817"/>
      <w:r w:rsidRPr="00A52DAA">
        <w:t>Hardware interfaces</w:t>
      </w:r>
      <w:bookmarkEnd w:id="223"/>
    </w:p>
    <w:p w14:paraId="5919A4D5" w14:textId="6229AB2B" w:rsidR="00B13A87" w:rsidRPr="00A52DAA" w:rsidRDefault="009D5F11" w:rsidP="00B13A87">
      <w:r w:rsidRPr="00A52DAA">
        <w:t>The system does not directly access</w:t>
      </w:r>
      <w:r w:rsidR="005F059D" w:rsidRPr="00A52DAA">
        <w:t xml:space="preserve"> any</w:t>
      </w:r>
      <w:r w:rsidRPr="00A52DAA">
        <w:t xml:space="preserve"> piece of hardware; however, i</w:t>
      </w:r>
      <w:r w:rsidR="00FC4550" w:rsidRPr="00A52DAA">
        <w:t xml:space="preserve">t </w:t>
      </w:r>
      <w:r w:rsidRPr="00A52DAA">
        <w:t xml:space="preserve">will </w:t>
      </w:r>
      <w:r w:rsidR="00FC4550" w:rsidRPr="00A52DAA">
        <w:t>require</w:t>
      </w:r>
      <w:r w:rsidRPr="00A52DAA">
        <w:t xml:space="preserve"> for the user a mobile device with a camera and possibly GPS capabilities.</w:t>
      </w:r>
    </w:p>
    <w:p w14:paraId="47D55506" w14:textId="6CECF172" w:rsidR="00BA3A1A" w:rsidRPr="00A52DAA" w:rsidRDefault="00BA3A1A" w:rsidP="00B13A87">
      <w:pPr>
        <w:pStyle w:val="Heading3"/>
      </w:pPr>
      <w:bookmarkStart w:id="224" w:name="_Toc23879818"/>
      <w:r w:rsidRPr="00A52DAA">
        <w:t>Software interfaces</w:t>
      </w:r>
      <w:bookmarkEnd w:id="224"/>
    </w:p>
    <w:p w14:paraId="2CB20630" w14:textId="638DF3F3" w:rsidR="006270B1" w:rsidRPr="00A52DAA" w:rsidRDefault="006270B1" w:rsidP="00B4114A">
      <w:r w:rsidRPr="00A52DAA">
        <w:t>A maps service will be used to handle the maps in the user interface and to translate between coordinates and street names.</w:t>
      </w:r>
      <w:r w:rsidRPr="00A52DAA">
        <w:br/>
        <w:t>An external service will be used to recognize the plate number in the submitted photos.</w:t>
      </w:r>
      <w:r w:rsidRPr="00A52DAA">
        <w:br/>
        <w:t>The user identity verification is left to an external service.</w:t>
      </w:r>
    </w:p>
    <w:p w14:paraId="55ADE017" w14:textId="7F5A2924" w:rsidR="006270B1" w:rsidRPr="00A52DAA" w:rsidRDefault="006270B1" w:rsidP="00B4114A">
      <w:r w:rsidRPr="00A52DAA">
        <w:t>The system will also need interfaces to handle the communication with the municipalities for the data integration, suggestions, and access reports services.</w:t>
      </w:r>
    </w:p>
    <w:p w14:paraId="4896C7F7" w14:textId="77777777" w:rsidR="00BA3A1A" w:rsidRPr="00A52DAA" w:rsidRDefault="00BA3A1A" w:rsidP="00B13A87">
      <w:pPr>
        <w:pStyle w:val="Heading3"/>
      </w:pPr>
      <w:bookmarkStart w:id="225" w:name="_Toc23879819"/>
      <w:r w:rsidRPr="00A52DAA">
        <w:t>Communication interfaces</w:t>
      </w:r>
      <w:bookmarkEnd w:id="225"/>
    </w:p>
    <w:p w14:paraId="5B822E56" w14:textId="162DFDED" w:rsidR="00B13A87" w:rsidRPr="00A52DAA" w:rsidRDefault="006270B1" w:rsidP="00B13A87">
      <w:r w:rsidRPr="00A52DAA">
        <w:t>The communication is done over the Internet, thus the devices used will need to be connected to the Internet.</w:t>
      </w:r>
      <w:r w:rsidR="005F059D" w:rsidRPr="00A52DAA">
        <w:t xml:space="preserve"> The handling of the connection is left to the underlying OS.</w:t>
      </w:r>
    </w:p>
    <w:p w14:paraId="2C3890C1" w14:textId="77777777" w:rsidR="00BA3A1A" w:rsidRPr="00A52DAA" w:rsidRDefault="00BA3A1A" w:rsidP="00B13A87">
      <w:pPr>
        <w:pStyle w:val="Heading2"/>
      </w:pPr>
      <w:bookmarkStart w:id="226" w:name="_Toc23879820"/>
      <w:r w:rsidRPr="00A52DAA">
        <w:lastRenderedPageBreak/>
        <w:t xml:space="preserve">Functional </w:t>
      </w:r>
      <w:r w:rsidR="006F01B8" w:rsidRPr="00A52DAA">
        <w:t>r</w:t>
      </w:r>
      <w:r w:rsidRPr="00A52DAA">
        <w:t>equirements</w:t>
      </w:r>
      <w:bookmarkEnd w:id="226"/>
    </w:p>
    <w:p w14:paraId="74F1084D" w14:textId="3C232F84" w:rsidR="00D236CE" w:rsidRPr="00A52DAA" w:rsidRDefault="00D236CE" w:rsidP="00DA49D4">
      <w:pPr>
        <w:pStyle w:val="Heading3"/>
      </w:pPr>
      <w:bookmarkStart w:id="227" w:name="_Toc23879821"/>
      <w:r w:rsidRPr="00A52DAA">
        <w:t>Use Case</w:t>
      </w:r>
      <w:bookmarkEnd w:id="227"/>
      <w:ins w:id="228" w:author="Massimiliano Bonetti" w:date="2019-11-08T21:08:00Z">
        <w:r w:rsidR="00B47BF5">
          <w:t xml:space="preserve"> Diagram</w:t>
        </w:r>
      </w:ins>
    </w:p>
    <w:p w14:paraId="72DED713" w14:textId="4158863B" w:rsidR="00AA26F0" w:rsidRPr="00A52DAA" w:rsidRDefault="008B3087" w:rsidP="00BA3A1A">
      <w:pPr>
        <w:rPr>
          <w:b/>
          <w:bCs/>
          <w:sz w:val="28"/>
          <w:szCs w:val="28"/>
        </w:rPr>
      </w:pPr>
      <w:r w:rsidRPr="00A52DAA">
        <w:rPr>
          <w:b/>
          <w:bCs/>
          <w:noProof/>
          <w:sz w:val="28"/>
          <w:szCs w:val="28"/>
        </w:rPr>
        <w:drawing>
          <wp:inline distT="0" distB="0" distL="0" distR="0" wp14:anchorId="7C226C9B" wp14:editId="65D41627">
            <wp:extent cx="6120130" cy="4326890"/>
            <wp:effectExtent l="0" t="0" r="0" b="0"/>
            <wp:docPr id="32" name="Picture 3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Case - v0.3.png"/>
                    <pic:cNvPicPr/>
                  </pic:nvPicPr>
                  <pic:blipFill>
                    <a:blip r:embed="rId30">
                      <a:extLst>
                        <a:ext uri="{28A0092B-C50C-407E-A947-70E740481C1C}">
                          <a14:useLocalDpi xmlns:a14="http://schemas.microsoft.com/office/drawing/2010/main" val="0"/>
                        </a:ext>
                      </a:extLst>
                    </a:blip>
                    <a:stretch>
                      <a:fillRect/>
                    </a:stretch>
                  </pic:blipFill>
                  <pic:spPr>
                    <a:xfrm>
                      <a:off x="0" y="0"/>
                      <a:ext cx="6120130" cy="4326890"/>
                    </a:xfrm>
                    <a:prstGeom prst="rect">
                      <a:avLst/>
                    </a:prstGeom>
                  </pic:spPr>
                </pic:pic>
              </a:graphicData>
            </a:graphic>
          </wp:inline>
        </w:drawing>
      </w:r>
    </w:p>
    <w:p w14:paraId="2238E10B" w14:textId="02C97DFB" w:rsidR="00916EB0" w:rsidRPr="00A52DAA" w:rsidRDefault="00916EB0" w:rsidP="00BA3A1A">
      <w:r w:rsidRPr="00A52DAA">
        <w:t>In all the following Use Case</w:t>
      </w:r>
      <w:r w:rsidR="00B47BF5">
        <w:t>s</w:t>
      </w:r>
      <w:r w:rsidRPr="00A52DAA">
        <w:t xml:space="preserve"> it’s implicit that in the Exception can also happen that the Connection can be lost during the flow of events. In this case what happens is that the System will discard the operation and if the User wants to do it again </w:t>
      </w:r>
      <w:r w:rsidR="00B47BF5">
        <w:t>he</w:t>
      </w:r>
      <w:r w:rsidRPr="00A52DAA">
        <w:t xml:space="preserve"> has to return online</w:t>
      </w:r>
      <w:r w:rsidR="00B47BF5">
        <w:t xml:space="preserve"> and </w:t>
      </w:r>
      <w:r w:rsidRPr="00A52DAA">
        <w:t>must restart the whole operation.</w:t>
      </w:r>
    </w:p>
    <w:p w14:paraId="5AA999B3" w14:textId="11BD0B24" w:rsidR="00E5238E" w:rsidRPr="00A52DAA" w:rsidRDefault="00E5238E" w:rsidP="00BA3A1A">
      <w:r w:rsidRPr="00A52DAA">
        <w:t>The smartphone is considered as an actor because it allows to retrieve GPS coordinates and to take a picture</w:t>
      </w:r>
      <w:r w:rsidR="005F295C" w:rsidRPr="00A52DAA">
        <w:t xml:space="preserve"> for the camera. The smartphone is also used to retrieve the timestamp of the notification, if the user doesn’t provide the timestamp inside the required field during the compilation of the report.</w:t>
      </w:r>
    </w:p>
    <w:p w14:paraId="3BA71694" w14:textId="77777777" w:rsidR="00DA228A" w:rsidRPr="00A52DAA" w:rsidRDefault="00DA228A" w:rsidP="00683D18">
      <w:pPr>
        <w:rPr>
          <w:b/>
          <w:bCs/>
        </w:rPr>
      </w:pPr>
      <w:r w:rsidRPr="00A52DAA">
        <w:t>Here there are some</w:t>
      </w:r>
      <w:r w:rsidR="00683D18" w:rsidRPr="00A52DAA">
        <w:t xml:space="preserve"> </w:t>
      </w:r>
      <w:r w:rsidR="00683D18" w:rsidRPr="00A52DAA">
        <w:rPr>
          <w:b/>
          <w:bCs/>
        </w:rPr>
        <w:t>Scenarios</w:t>
      </w:r>
      <w:r w:rsidR="00683D18" w:rsidRPr="00A52DAA">
        <w:t>:</w:t>
      </w:r>
    </w:p>
    <w:p w14:paraId="07836C5A" w14:textId="0729F5F9" w:rsidR="00683D18" w:rsidRPr="00A52DAA" w:rsidRDefault="00D35201" w:rsidP="00683D18">
      <w:pPr>
        <w:rPr>
          <w:b/>
          <w:bCs/>
        </w:rPr>
      </w:pPr>
      <w:r w:rsidRPr="00A52DAA">
        <w:rPr>
          <w:b/>
          <w:bCs/>
        </w:rPr>
        <w:t>ReportViolation</w:t>
      </w:r>
      <w:r w:rsidR="00B51351" w:rsidRPr="00A52DAA">
        <w:rPr>
          <w:b/>
          <w:bCs/>
        </w:rPr>
        <w:br/>
      </w:r>
      <w:r w:rsidRPr="00A52DAA">
        <w:t>Bob</w:t>
      </w:r>
      <w:r w:rsidR="00972B5D" w:rsidRPr="00A52DAA">
        <w:t xml:space="preserve"> is moving in the city and he di</w:t>
      </w:r>
      <w:r w:rsidR="00683D18" w:rsidRPr="00A52DAA">
        <w:t>scover</w:t>
      </w:r>
      <w:r w:rsidR="00972B5D" w:rsidRPr="00A52DAA">
        <w:t>s</w:t>
      </w:r>
      <w:r w:rsidR="00683D18" w:rsidRPr="00A52DAA">
        <w:t xml:space="preserve"> a traffic violation</w:t>
      </w:r>
      <w:r w:rsidR="00972B5D" w:rsidRPr="00A52DAA">
        <w:t>, so</w:t>
      </w:r>
      <w:r w:rsidR="00683D18" w:rsidRPr="00A52DAA">
        <w:t xml:space="preserve"> he wants to report this violation</w:t>
      </w:r>
      <w:r w:rsidR="00972B5D" w:rsidRPr="00A52DAA">
        <w:t xml:space="preserve"> to SafeStreets</w:t>
      </w:r>
      <w:r w:rsidR="00683D18" w:rsidRPr="00A52DAA">
        <w:t xml:space="preserve">. </w:t>
      </w:r>
      <w:r w:rsidR="00DA228A" w:rsidRPr="00A52DAA">
        <w:t>He</w:t>
      </w:r>
      <w:r w:rsidR="00683D18" w:rsidRPr="00A52DAA">
        <w:t xml:space="preserve"> downloads the SafeStreets</w:t>
      </w:r>
      <w:r w:rsidR="00E92A04" w:rsidRPr="00A52DAA">
        <w:t>’</w:t>
      </w:r>
      <w:r w:rsidR="00683D18" w:rsidRPr="00A52DAA">
        <w:t xml:space="preserve"> </w:t>
      </w:r>
      <w:r w:rsidR="00DA228A" w:rsidRPr="00A52DAA">
        <w:t>A</w:t>
      </w:r>
      <w:r w:rsidR="00683D18" w:rsidRPr="00A52DAA">
        <w:t>pp</w:t>
      </w:r>
      <w:r w:rsidR="008C10FC" w:rsidRPr="00A52DAA">
        <w:t xml:space="preserve"> on his </w:t>
      </w:r>
      <w:r w:rsidR="00DA228A" w:rsidRPr="00A52DAA">
        <w:t xml:space="preserve">smartphone and </w:t>
      </w:r>
      <w:r w:rsidR="00683D18" w:rsidRPr="00A52DAA">
        <w:t>he registers himself by providing</w:t>
      </w:r>
      <w:r w:rsidR="00DA228A" w:rsidRPr="00A52DAA">
        <w:t xml:space="preserve"> the copy of his Identity Card</w:t>
      </w:r>
      <w:r w:rsidR="00683D18" w:rsidRPr="00A52DAA">
        <w:t xml:space="preserve"> and his generality. After the System </w:t>
      </w:r>
      <w:r w:rsidR="00DA228A" w:rsidRPr="00A52DAA">
        <w:t xml:space="preserve">has </w:t>
      </w:r>
      <w:r w:rsidR="00683D18" w:rsidRPr="00A52DAA">
        <w:t>authenticat</w:t>
      </w:r>
      <w:r w:rsidR="00DA228A" w:rsidRPr="00A52DAA">
        <w:t>ed</w:t>
      </w:r>
      <w:r w:rsidR="00683D18" w:rsidRPr="00A52DAA">
        <w:t xml:space="preserve"> </w:t>
      </w:r>
      <w:r w:rsidR="00771013" w:rsidRPr="00A52DAA">
        <w:t>the User</w:t>
      </w:r>
      <w:r w:rsidR="00972B5D" w:rsidRPr="00A52DAA">
        <w:t xml:space="preserve"> and it has verified </w:t>
      </w:r>
      <w:r w:rsidRPr="00A52DAA">
        <w:t>Bob</w:t>
      </w:r>
      <w:r w:rsidR="00972B5D" w:rsidRPr="00A52DAA">
        <w:t xml:space="preserve">’s identity, </w:t>
      </w:r>
      <w:r w:rsidRPr="00A52DAA">
        <w:t>Bob</w:t>
      </w:r>
      <w:r w:rsidR="00771013" w:rsidRPr="00A52DAA">
        <w:t xml:space="preserve"> starts to fill the report of the violations</w:t>
      </w:r>
      <w:r w:rsidR="008C10FC" w:rsidRPr="00A52DAA">
        <w:t xml:space="preserve"> (he has to take a photo with his smartphone</w:t>
      </w:r>
      <w:r w:rsidR="00972B5D" w:rsidRPr="00A52DAA">
        <w:t>, acquire the position, …</w:t>
      </w:r>
      <w:r w:rsidR="008C10FC" w:rsidRPr="00A52DAA">
        <w:t>)</w:t>
      </w:r>
      <w:r w:rsidR="00771013" w:rsidRPr="00A52DAA">
        <w:t xml:space="preserve"> and when he has finished the report</w:t>
      </w:r>
      <w:r w:rsidR="00DA228A" w:rsidRPr="00A52DAA">
        <w:t>,</w:t>
      </w:r>
      <w:r w:rsidR="00771013" w:rsidRPr="00A52DAA">
        <w:t xml:space="preserve"> he send</w:t>
      </w:r>
      <w:r w:rsidR="00156161" w:rsidRPr="00A52DAA">
        <w:t>s</w:t>
      </w:r>
      <w:r w:rsidR="00771013" w:rsidRPr="00A52DAA">
        <w:t xml:space="preserve"> it to the SafeStreets’ System.</w:t>
      </w:r>
      <w:r w:rsidR="00972B5D" w:rsidRPr="00A52DAA">
        <w:t xml:space="preserve"> When the SafeStreets System receives the report</w:t>
      </w:r>
      <w:r w:rsidR="00DA228A" w:rsidRPr="00A52DAA">
        <w:t>,</w:t>
      </w:r>
      <w:r w:rsidR="00972B5D" w:rsidRPr="00A52DAA">
        <w:t xml:space="preserve"> </w:t>
      </w:r>
      <w:r w:rsidR="00DA228A" w:rsidRPr="00A52DAA">
        <w:t>it</w:t>
      </w:r>
      <w:r w:rsidR="00972B5D" w:rsidRPr="00A52DAA">
        <w:t xml:space="preserve"> elaborate</w:t>
      </w:r>
      <w:r w:rsidR="00DA228A" w:rsidRPr="00A52DAA">
        <w:t>s</w:t>
      </w:r>
      <w:r w:rsidR="00972B5D" w:rsidRPr="00A52DAA">
        <w:t xml:space="preserve"> it: it sends the picture to the License Plate </w:t>
      </w:r>
      <w:r w:rsidR="00C76DC7" w:rsidRPr="00A52DAA">
        <w:t>Recognizer</w:t>
      </w:r>
      <w:r w:rsidR="00972B5D" w:rsidRPr="00A52DAA">
        <w:t xml:space="preserve">, and </w:t>
      </w:r>
      <w:r w:rsidR="00DA228A" w:rsidRPr="00A52DAA">
        <w:t>it</w:t>
      </w:r>
      <w:r w:rsidR="00972B5D" w:rsidRPr="00A52DAA">
        <w:t xml:space="preserve"> elaborate</w:t>
      </w:r>
      <w:r w:rsidR="00DA228A" w:rsidRPr="00A52DAA">
        <w:t>s</w:t>
      </w:r>
      <w:r w:rsidR="00972B5D" w:rsidRPr="00A52DAA">
        <w:t xml:space="preserve"> the position through the Maps Service, then if everything is all right it stores the notification. Otherwise if some errors occur, the System notifies </w:t>
      </w:r>
      <w:r w:rsidRPr="00A52DAA">
        <w:t>Bob</w:t>
      </w:r>
      <w:r w:rsidR="00972B5D" w:rsidRPr="00A52DAA">
        <w:t xml:space="preserve"> about the error and ask</w:t>
      </w:r>
      <w:r w:rsidR="00DA228A" w:rsidRPr="00A52DAA">
        <w:t>s</w:t>
      </w:r>
      <w:r w:rsidR="00972B5D" w:rsidRPr="00A52DAA">
        <w:t xml:space="preserve"> him to redo the operation.</w:t>
      </w:r>
    </w:p>
    <w:p w14:paraId="063E3ECB" w14:textId="3AE614DE" w:rsidR="00771013" w:rsidRPr="00A52DAA" w:rsidRDefault="00771013" w:rsidP="00683D18">
      <w:pPr>
        <w:rPr>
          <w:b/>
          <w:bCs/>
        </w:rPr>
      </w:pPr>
      <w:r w:rsidRPr="00A52DAA">
        <w:rPr>
          <w:b/>
          <w:bCs/>
        </w:rPr>
        <w:lastRenderedPageBreak/>
        <w:t>MunicipalityRegistration</w:t>
      </w:r>
      <w:r w:rsidR="00B51351" w:rsidRPr="00A52DAA">
        <w:rPr>
          <w:b/>
          <w:bCs/>
        </w:rPr>
        <w:br/>
      </w:r>
      <w:r w:rsidRPr="00A52DAA">
        <w:t>The Municipality</w:t>
      </w:r>
      <w:r w:rsidR="00972B5D" w:rsidRPr="00A52DAA">
        <w:t xml:space="preserve"> of Monza </w:t>
      </w:r>
      <w:r w:rsidRPr="00A52DAA">
        <w:t xml:space="preserve">wants </w:t>
      </w:r>
      <w:r w:rsidR="00972B5D" w:rsidRPr="00A52DAA">
        <w:t>t</w:t>
      </w:r>
      <w:r w:rsidRPr="00A52DAA">
        <w:t xml:space="preserve">o </w:t>
      </w:r>
      <w:r w:rsidR="00972B5D" w:rsidRPr="00A52DAA">
        <w:t>increase his effectiveness in discovering new violation. The Monza’s Municipality also discover that the number of people that are using the SafeStreets</w:t>
      </w:r>
      <w:r w:rsidR="00E92A04" w:rsidRPr="00A52DAA">
        <w:t>’</w:t>
      </w:r>
      <w:r w:rsidR="00972B5D" w:rsidRPr="00A52DAA">
        <w:t xml:space="preserve"> App in the province is growing very fast. So, Monza’s Municipality decides to </w:t>
      </w:r>
      <w:r w:rsidRPr="00A52DAA">
        <w:t>use the services of SafeStreets, so he contacts the SafeStreets’</w:t>
      </w:r>
      <w:r w:rsidR="00972B5D" w:rsidRPr="00A52DAA">
        <w:t xml:space="preserve"> </w:t>
      </w:r>
      <w:r w:rsidRPr="00A52DAA">
        <w:t xml:space="preserve">Organization to elaborate a contract that gives to the Municipality a Contract Code. That Code </w:t>
      </w:r>
      <w:r w:rsidR="00972B5D" w:rsidRPr="00A52DAA">
        <w:t>must</w:t>
      </w:r>
      <w:r w:rsidRPr="00A52DAA">
        <w:t xml:space="preserve"> be prompted during the registration of the Municipality</w:t>
      </w:r>
      <w:r w:rsidR="00972B5D" w:rsidRPr="00A52DAA">
        <w:t xml:space="preserve"> at the registration portal. The Monza’s Municipality sends the code to the </w:t>
      </w:r>
      <w:r w:rsidR="00037DDB" w:rsidRPr="00A52DAA">
        <w:t>System that verifies it and then ask to the Municipality</w:t>
      </w:r>
      <w:r w:rsidR="00D86B30" w:rsidRPr="00A52DAA">
        <w:t xml:space="preserve"> the username and the password that will be used for the future login operations</w:t>
      </w:r>
      <w:r w:rsidR="00037DDB" w:rsidRPr="00A52DAA">
        <w:t>. The Municipality specifies his preference and it can access the violations reported to the SafeStreets’ System that are under its authority area.</w:t>
      </w:r>
    </w:p>
    <w:p w14:paraId="2C00EFF5" w14:textId="22078536" w:rsidR="00156161" w:rsidRPr="00A52DAA" w:rsidRDefault="00156161" w:rsidP="00683D18">
      <w:pPr>
        <w:rPr>
          <w:b/>
          <w:bCs/>
        </w:rPr>
      </w:pPr>
      <w:r w:rsidRPr="00A52DAA">
        <w:rPr>
          <w:b/>
          <w:bCs/>
        </w:rPr>
        <w:t>UserDataAnalysis</w:t>
      </w:r>
      <w:r w:rsidR="00B51351" w:rsidRPr="00A52DAA">
        <w:rPr>
          <w:b/>
          <w:bCs/>
        </w:rPr>
        <w:br/>
      </w:r>
      <w:r w:rsidR="00D35201" w:rsidRPr="00A52DAA">
        <w:t>Alice</w:t>
      </w:r>
      <w:r w:rsidR="00037DDB" w:rsidRPr="00A52DAA">
        <w:t xml:space="preserve"> is interested to find out how the local Municipality of Monza is working on the traffic regulation in </w:t>
      </w:r>
      <w:r w:rsidR="00DA228A" w:rsidRPr="00A52DAA">
        <w:t>her</w:t>
      </w:r>
      <w:r w:rsidR="00037DDB" w:rsidRPr="00A52DAA">
        <w:t xml:space="preserve"> living road</w:t>
      </w:r>
      <w:r w:rsidRPr="00A52DAA">
        <w:t xml:space="preserve">. </w:t>
      </w:r>
      <w:r w:rsidR="00037DDB" w:rsidRPr="00A52DAA">
        <w:t xml:space="preserve">Some </w:t>
      </w:r>
      <w:r w:rsidR="00D35201" w:rsidRPr="00A52DAA">
        <w:t>Alice</w:t>
      </w:r>
      <w:r w:rsidR="00037DDB" w:rsidRPr="00A52DAA">
        <w:t xml:space="preserve">’s friends told </w:t>
      </w:r>
      <w:r w:rsidR="00DA228A" w:rsidRPr="00A52DAA">
        <w:t>her</w:t>
      </w:r>
      <w:r w:rsidR="00037DDB" w:rsidRPr="00A52DAA">
        <w:t xml:space="preserve"> about the new possibility to use the SafeStreets</w:t>
      </w:r>
      <w:r w:rsidR="00E92A04" w:rsidRPr="00A52DAA">
        <w:t>’</w:t>
      </w:r>
      <w:r w:rsidR="00037DDB" w:rsidRPr="00A52DAA">
        <w:t xml:space="preserve"> </w:t>
      </w:r>
      <w:r w:rsidR="00DA228A" w:rsidRPr="00A52DAA">
        <w:t>App</w:t>
      </w:r>
      <w:r w:rsidR="00037DDB" w:rsidRPr="00A52DAA">
        <w:t xml:space="preserve"> to analysis the violations of the province. </w:t>
      </w:r>
      <w:r w:rsidR="00DA228A" w:rsidRPr="00A52DAA">
        <w:t>She</w:t>
      </w:r>
      <w:r w:rsidR="00037DDB" w:rsidRPr="00A52DAA">
        <w:t xml:space="preserve"> access</w:t>
      </w:r>
      <w:r w:rsidR="00DA228A" w:rsidRPr="00A52DAA">
        <w:t>es</w:t>
      </w:r>
      <w:r w:rsidR="00037DDB" w:rsidRPr="00A52DAA">
        <w:t xml:space="preserve"> with </w:t>
      </w:r>
      <w:r w:rsidR="00DA228A" w:rsidRPr="00A52DAA">
        <w:t>her</w:t>
      </w:r>
      <w:r w:rsidR="00037DDB" w:rsidRPr="00A52DAA">
        <w:t xml:space="preserve"> account in the </w:t>
      </w:r>
      <w:r w:rsidR="00DA228A" w:rsidRPr="00A52DAA">
        <w:t>app</w:t>
      </w:r>
      <w:r w:rsidR="00037DDB" w:rsidRPr="00A52DAA">
        <w:t xml:space="preserve"> and then </w:t>
      </w:r>
      <w:r w:rsidR="00DA228A" w:rsidRPr="00A52DAA">
        <w:t>she</w:t>
      </w:r>
      <w:r w:rsidR="00037DDB" w:rsidRPr="00A52DAA">
        <w:t xml:space="preserve"> queries the System to find out the most frequent violations that </w:t>
      </w:r>
      <w:r w:rsidR="00DA228A" w:rsidRPr="00A52DAA">
        <w:t xml:space="preserve">had </w:t>
      </w:r>
      <w:r w:rsidR="00037DDB" w:rsidRPr="00A52DAA">
        <w:t>happen</w:t>
      </w:r>
      <w:r w:rsidR="00DA228A" w:rsidRPr="00A52DAA">
        <w:t>ed</w:t>
      </w:r>
      <w:r w:rsidR="00037DDB" w:rsidRPr="00A52DAA">
        <w:t xml:space="preserve"> in his living road. The System</w:t>
      </w:r>
      <w:r w:rsidR="00DA228A" w:rsidRPr="00A52DAA">
        <w:t>,</w:t>
      </w:r>
      <w:r w:rsidR="00037DDB" w:rsidRPr="00A52DAA">
        <w:t xml:space="preserve"> after receiving the request</w:t>
      </w:r>
      <w:r w:rsidR="00DA228A" w:rsidRPr="00A52DAA">
        <w:t>,</w:t>
      </w:r>
      <w:r w:rsidR="00037DDB" w:rsidRPr="00A52DAA">
        <w:t xml:space="preserve"> e</w:t>
      </w:r>
      <w:r w:rsidR="006E7D09" w:rsidRPr="00A52DAA">
        <w:t>valuates if Alice can retrieve the requested data,</w:t>
      </w:r>
      <w:r w:rsidR="00037DDB" w:rsidRPr="00A52DAA">
        <w:t xml:space="preserve"> and </w:t>
      </w:r>
      <w:r w:rsidR="006E7D09" w:rsidRPr="00A52DAA">
        <w:t xml:space="preserve">after </w:t>
      </w:r>
      <w:r w:rsidR="00037DDB" w:rsidRPr="00A52DAA">
        <w:t xml:space="preserve">it mines the information present in his Storage and, if the Monza’s Municipality is available, tries to retrieve the violations registered by the Municipality. The presentation of the result is sent to </w:t>
      </w:r>
      <w:r w:rsidR="00D35201" w:rsidRPr="00A52DAA">
        <w:t>Alice</w:t>
      </w:r>
      <w:r w:rsidR="00037DDB" w:rsidRPr="00A52DAA">
        <w:t xml:space="preserve">, </w:t>
      </w:r>
      <w:r w:rsidR="00DA228A" w:rsidRPr="00A52DAA">
        <w:t>who</w:t>
      </w:r>
      <w:r w:rsidR="00037DDB" w:rsidRPr="00A52DAA">
        <w:t xml:space="preserve"> can see on a map the result of his reque</w:t>
      </w:r>
      <w:r w:rsidR="00DA228A" w:rsidRPr="00A52DAA">
        <w:t>s</w:t>
      </w:r>
      <w:r w:rsidR="00037DDB" w:rsidRPr="00A52DAA">
        <w:t>t</w:t>
      </w:r>
      <w:r w:rsidR="004F344A" w:rsidRPr="00A52DAA">
        <w:t>.</w:t>
      </w:r>
    </w:p>
    <w:p w14:paraId="67A64B37" w14:textId="1676E8D9" w:rsidR="00D86B30" w:rsidRPr="00A52DAA" w:rsidRDefault="004F344A" w:rsidP="00683D18">
      <w:pPr>
        <w:rPr>
          <w:b/>
          <w:bCs/>
        </w:rPr>
      </w:pPr>
      <w:r w:rsidRPr="00A52DAA">
        <w:rPr>
          <w:b/>
          <w:bCs/>
        </w:rPr>
        <w:t>MunicipalityTicket</w:t>
      </w:r>
      <w:r w:rsidR="00B51351" w:rsidRPr="00A52DAA">
        <w:rPr>
          <w:b/>
          <w:bCs/>
        </w:rPr>
        <w:br/>
      </w:r>
      <w:r w:rsidRPr="00A52DAA">
        <w:t xml:space="preserve">The </w:t>
      </w:r>
      <w:r w:rsidR="00037DDB" w:rsidRPr="00A52DAA">
        <w:t xml:space="preserve">Monza’s </w:t>
      </w:r>
      <w:r w:rsidRPr="00A52DAA">
        <w:t>Municipality, after the registration, wants to access the violations, about his authority area, that has been reported to the SafeStreets</w:t>
      </w:r>
      <w:r w:rsidR="00DA228A" w:rsidRPr="00A52DAA">
        <w:t xml:space="preserve"> </w:t>
      </w:r>
      <w:r w:rsidRPr="00A52DAA">
        <w:t>System. In order to do so, the Municipality signs in the System and after he requests for a pull of the requested violations, the System then will check the request of the Municipality and he will sen</w:t>
      </w:r>
      <w:r w:rsidR="00D86B30" w:rsidRPr="00A52DAA">
        <w:t>d</w:t>
      </w:r>
      <w:r w:rsidRPr="00A52DAA">
        <w:t xml:space="preserve"> only the </w:t>
      </w:r>
      <w:r w:rsidR="008C10FC" w:rsidRPr="00A52DAA">
        <w:t xml:space="preserve">violations that are under the authority of the Municipality. The Municipality then </w:t>
      </w:r>
      <w:r w:rsidRPr="00A52DAA">
        <w:t xml:space="preserve">retrieves </w:t>
      </w:r>
      <w:r w:rsidR="008C10FC" w:rsidRPr="00A52DAA">
        <w:t>the requested violations and he</w:t>
      </w:r>
      <w:r w:rsidRPr="00A52DAA">
        <w:t xml:space="preserve"> can </w:t>
      </w:r>
      <w:r w:rsidR="00037DDB" w:rsidRPr="00A52DAA">
        <w:t>check</w:t>
      </w:r>
      <w:r w:rsidRPr="00A52DAA">
        <w:t xml:space="preserve"> them and eventually </w:t>
      </w:r>
      <w:r w:rsidR="00037DDB" w:rsidRPr="00A52DAA">
        <w:t>it</w:t>
      </w:r>
      <w:r w:rsidRPr="00A52DAA">
        <w:t xml:space="preserve"> will emit a ticket.</w:t>
      </w:r>
      <w:r w:rsidR="004D2A55" w:rsidRPr="00A52DAA">
        <w:t xml:space="preserve"> The Municipality also sends to SafeStreets</w:t>
      </w:r>
      <w:r w:rsidR="00E92A04" w:rsidRPr="00A52DAA">
        <w:t xml:space="preserve"> </w:t>
      </w:r>
      <w:r w:rsidR="004D2A55" w:rsidRPr="00A52DAA">
        <w:t xml:space="preserve">the credential that can be used to access the information about the </w:t>
      </w:r>
      <w:r w:rsidR="008B3087" w:rsidRPr="00A52DAA">
        <w:t>violations stored by them</w:t>
      </w:r>
      <w:r w:rsidR="004D2A55" w:rsidRPr="00A52DAA">
        <w:t>, if the Municipality offers this service.</w:t>
      </w:r>
    </w:p>
    <w:p w14:paraId="00C184B8" w14:textId="6ACF8912" w:rsidR="006E7D09" w:rsidRPr="00A52DAA" w:rsidRDefault="00D86B30" w:rsidP="00683D18">
      <w:r w:rsidRPr="00A52DAA">
        <w:rPr>
          <w:b/>
          <w:bCs/>
        </w:rPr>
        <w:t>Retrive</w:t>
      </w:r>
      <w:r w:rsidR="008B3087" w:rsidRPr="00A52DAA">
        <w:rPr>
          <w:b/>
          <w:bCs/>
        </w:rPr>
        <w:t>MunicipalityViolations</w:t>
      </w:r>
      <w:r w:rsidR="00B51351" w:rsidRPr="00A52DAA">
        <w:rPr>
          <w:b/>
          <w:bCs/>
        </w:rPr>
        <w:br/>
      </w:r>
      <w:r w:rsidRPr="00A52DAA">
        <w:t xml:space="preserve">The Monza’s Municipality offers also the possibility of to retrieve the information about the </w:t>
      </w:r>
      <w:r w:rsidR="008B3087" w:rsidRPr="00A52DAA">
        <w:t>violations</w:t>
      </w:r>
      <w:r w:rsidRPr="00A52DAA">
        <w:t xml:space="preserve"> that occurs on its territory</w:t>
      </w:r>
      <w:r w:rsidR="00252E36" w:rsidRPr="00A52DAA">
        <w:t xml:space="preserve"> and that has been registered by them</w:t>
      </w:r>
      <w:r w:rsidRPr="00A52DAA">
        <w:t>.</w:t>
      </w:r>
      <w:r w:rsidR="004D2A55" w:rsidRPr="00A52DAA">
        <w:t xml:space="preserve"> </w:t>
      </w:r>
      <w:r w:rsidR="00E92A04" w:rsidRPr="00A52DAA">
        <w:t>The</w:t>
      </w:r>
      <w:r w:rsidR="004D2A55" w:rsidRPr="00A52DAA">
        <w:t xml:space="preserve"> SafeStreets</w:t>
      </w:r>
      <w:r w:rsidR="00E92A04" w:rsidRPr="00A52DAA">
        <w:t xml:space="preserve"> </w:t>
      </w:r>
      <w:r w:rsidR="004D2A55" w:rsidRPr="00A52DAA">
        <w:t>use</w:t>
      </w:r>
      <w:r w:rsidR="00E92A04" w:rsidRPr="00A52DAA">
        <w:t>s</w:t>
      </w:r>
      <w:r w:rsidR="004D2A55" w:rsidRPr="00A52DAA">
        <w:t xml:space="preserve"> the credentials provided by the Municipality to authenticate for the service. Then SafeStreets System can access this information when needed to provide the result of some data analysis, that come from the User or from the same Municip</w:t>
      </w:r>
      <w:r w:rsidR="00DA228A" w:rsidRPr="00A52DAA">
        <w:t>a</w:t>
      </w:r>
      <w:r w:rsidR="004D2A55" w:rsidRPr="00A52DAA">
        <w:t>lity.</w:t>
      </w:r>
    </w:p>
    <w:p w14:paraId="6E5CF4B6" w14:textId="54A1A93B" w:rsidR="006E7D09" w:rsidRPr="00A52DAA" w:rsidRDefault="006E7D09" w:rsidP="00683D18">
      <w:r w:rsidRPr="00A52DAA">
        <w:rPr>
          <w:b/>
          <w:bCs/>
        </w:rPr>
        <w:t>ElaborateReport</w:t>
      </w:r>
      <w:r w:rsidRPr="00A52DAA">
        <w:rPr>
          <w:b/>
          <w:bCs/>
        </w:rPr>
        <w:br/>
      </w:r>
      <w:r w:rsidRPr="00A52DAA">
        <w:t>The System receives a report from Alice. The System then starts to elaborate the report. It first sends a message containing the report’s picture with the license plate</w:t>
      </w:r>
      <w:r w:rsidR="00C76DC7" w:rsidRPr="00A52DAA">
        <w:t xml:space="preserve"> of the vehicle committing the infraction</w:t>
      </w:r>
      <w:r w:rsidRPr="00A52DAA">
        <w:t xml:space="preserve"> that need to be recognized to the Plate Recognizer Service. After the response from the Plate Recognizer Service with the retrieved license Plate</w:t>
      </w:r>
      <w:r w:rsidR="00C76DC7" w:rsidRPr="00A52DAA">
        <w:t xml:space="preserve"> the System contacts also the Maps Service to retrieve the exact position of the violations. When the Masp Service responds with the request position coordination the System store the violations, and it informs Alice of the success of the operation.</w:t>
      </w:r>
    </w:p>
    <w:p w14:paraId="78243B1D" w14:textId="77777777" w:rsidR="00771013" w:rsidRPr="00A52DAA" w:rsidRDefault="00771013" w:rsidP="00683D18"/>
    <w:p w14:paraId="6ACFF91B" w14:textId="77E77445" w:rsidR="005842B3" w:rsidRPr="00A52DAA" w:rsidRDefault="00357DE5" w:rsidP="00BA3A1A">
      <w:pPr>
        <w:rPr>
          <w:b/>
          <w:bCs/>
          <w:sz w:val="28"/>
          <w:szCs w:val="28"/>
        </w:rPr>
      </w:pPr>
      <w:bookmarkStart w:id="229" w:name="UserRegistration"/>
      <w:r w:rsidRPr="00A52DAA">
        <w:rPr>
          <w:b/>
          <w:bCs/>
          <w:sz w:val="28"/>
          <w:szCs w:val="28"/>
        </w:rPr>
        <w:t xml:space="preserve">U1: </w:t>
      </w:r>
      <w:r w:rsidR="005842B3" w:rsidRPr="00A52DAA">
        <w:rPr>
          <w:b/>
          <w:bCs/>
          <w:sz w:val="28"/>
          <w:szCs w:val="28"/>
        </w:rPr>
        <w:t>User Registration</w:t>
      </w:r>
    </w:p>
    <w:bookmarkEnd w:id="229"/>
    <w:p w14:paraId="10E93067" w14:textId="624F09D1" w:rsidR="005842B3" w:rsidRPr="00A52DAA" w:rsidRDefault="005842B3" w:rsidP="005842B3">
      <w:pPr>
        <w:spacing w:line="240" w:lineRule="auto"/>
      </w:pPr>
      <w:r w:rsidRPr="00A52DAA">
        <w:rPr>
          <w:b/>
          <w:bCs/>
        </w:rPr>
        <w:lastRenderedPageBreak/>
        <w:t>Actors</w:t>
      </w:r>
      <w:r w:rsidRPr="00A52DAA">
        <w:t>: User</w:t>
      </w:r>
      <w:r w:rsidR="0028664E" w:rsidRPr="00A52DAA">
        <w:t>,</w:t>
      </w:r>
      <w:r w:rsidR="0021639B" w:rsidRPr="00A52DAA">
        <w:t xml:space="preserve"> </w:t>
      </w:r>
      <w:r w:rsidR="004D2A55" w:rsidRPr="00A52DAA">
        <w:t xml:space="preserve">Identity </w:t>
      </w:r>
      <w:r w:rsidR="00013612" w:rsidRPr="00A52DAA">
        <w:t>Verifier</w:t>
      </w:r>
      <w:r w:rsidR="0028664E" w:rsidRPr="00A52DAA">
        <w:t>.</w:t>
      </w:r>
      <w:r w:rsidRPr="00A52DAA">
        <w:br/>
      </w:r>
      <w:r w:rsidRPr="00A52DAA">
        <w:rPr>
          <w:b/>
          <w:bCs/>
        </w:rPr>
        <w:t>Entry conditions</w:t>
      </w:r>
      <w:r w:rsidRPr="00A52DAA">
        <w:t xml:space="preserve">: The User wants to registrate himself </w:t>
      </w:r>
      <w:r w:rsidR="00E92A04" w:rsidRPr="00A52DAA">
        <w:t>in the system</w:t>
      </w:r>
      <w:r w:rsidR="0028664E" w:rsidRPr="00A52DAA">
        <w:t>.</w:t>
      </w:r>
      <w:r w:rsidRPr="00A52DAA">
        <w:br/>
      </w:r>
      <w:r w:rsidRPr="00A52DAA">
        <w:rPr>
          <w:b/>
          <w:bCs/>
        </w:rPr>
        <w:t>Flow of events</w:t>
      </w:r>
      <w:r w:rsidRPr="00A52DAA">
        <w:t>:</w:t>
      </w:r>
    </w:p>
    <w:p w14:paraId="5F4B0043" w14:textId="41A82527" w:rsidR="005842B3" w:rsidRPr="00A52DAA" w:rsidRDefault="005842B3" w:rsidP="002C0C48">
      <w:pPr>
        <w:pStyle w:val="ListParagraph"/>
        <w:numPr>
          <w:ilvl w:val="0"/>
          <w:numId w:val="2"/>
        </w:numPr>
        <w:spacing w:line="240" w:lineRule="auto"/>
      </w:pPr>
      <w:r w:rsidRPr="00A52DAA">
        <w:t>The Users sends the request of Registration</w:t>
      </w:r>
    </w:p>
    <w:p w14:paraId="6AA615E4" w14:textId="4F31A635" w:rsidR="005842B3" w:rsidRPr="00A52DAA" w:rsidRDefault="005842B3" w:rsidP="002C0C48">
      <w:pPr>
        <w:pStyle w:val="ListParagraph"/>
        <w:numPr>
          <w:ilvl w:val="0"/>
          <w:numId w:val="2"/>
        </w:numPr>
        <w:spacing w:line="240" w:lineRule="auto"/>
      </w:pPr>
      <w:r w:rsidRPr="00A52DAA">
        <w:t>The Users start</w:t>
      </w:r>
      <w:r w:rsidR="00D15EEC" w:rsidRPr="00A52DAA">
        <w:t>s</w:t>
      </w:r>
      <w:r w:rsidRPr="00A52DAA">
        <w:t xml:space="preserve"> to fil</w:t>
      </w:r>
      <w:r w:rsidR="00A03BFD" w:rsidRPr="00A52DAA">
        <w:t>l</w:t>
      </w:r>
      <w:r w:rsidRPr="00A52DAA">
        <w:t xml:space="preserve"> the registration forms</w:t>
      </w:r>
    </w:p>
    <w:p w14:paraId="6816721E" w14:textId="1CF2348E" w:rsidR="005842B3" w:rsidRPr="00A52DAA" w:rsidRDefault="00A03BFD" w:rsidP="002C0C48">
      <w:pPr>
        <w:pStyle w:val="ListParagraph"/>
        <w:numPr>
          <w:ilvl w:val="1"/>
          <w:numId w:val="2"/>
        </w:numPr>
        <w:spacing w:line="240" w:lineRule="auto"/>
      </w:pPr>
      <w:r w:rsidRPr="00A52DAA">
        <w:t>A picture of the User is registered</w:t>
      </w:r>
    </w:p>
    <w:p w14:paraId="12D6E2F6" w14:textId="3EC21559" w:rsidR="00A03BFD" w:rsidRPr="00A52DAA" w:rsidRDefault="00A03BFD" w:rsidP="002C0C48">
      <w:pPr>
        <w:pStyle w:val="ListParagraph"/>
        <w:numPr>
          <w:ilvl w:val="1"/>
          <w:numId w:val="2"/>
        </w:numPr>
        <w:spacing w:line="240" w:lineRule="auto"/>
      </w:pPr>
      <w:r w:rsidRPr="00A52DAA">
        <w:t>The User insert</w:t>
      </w:r>
      <w:r w:rsidR="00D15EEC" w:rsidRPr="00A52DAA">
        <w:t>s</w:t>
      </w:r>
      <w:r w:rsidRPr="00A52DAA">
        <w:t xml:space="preserve"> his generality</w:t>
      </w:r>
    </w:p>
    <w:p w14:paraId="62A1AAE2" w14:textId="64D4425E" w:rsidR="00A03BFD" w:rsidRPr="00A52DAA" w:rsidRDefault="00A03BFD" w:rsidP="002C0C48">
      <w:pPr>
        <w:pStyle w:val="ListParagraph"/>
        <w:numPr>
          <w:ilvl w:val="1"/>
          <w:numId w:val="2"/>
        </w:numPr>
        <w:spacing w:line="240" w:lineRule="auto"/>
      </w:pPr>
      <w:r w:rsidRPr="00A52DAA">
        <w:t>The User provide</w:t>
      </w:r>
      <w:r w:rsidR="00D15EEC" w:rsidRPr="00A52DAA">
        <w:t>s</w:t>
      </w:r>
      <w:r w:rsidRPr="00A52DAA">
        <w:t xml:space="preserve"> also his email</w:t>
      </w:r>
      <w:r w:rsidR="00E92A04" w:rsidRPr="00A52DAA">
        <w:t>, username</w:t>
      </w:r>
      <w:r w:rsidRPr="00A52DAA">
        <w:t xml:space="preserve"> and password he will use</w:t>
      </w:r>
    </w:p>
    <w:p w14:paraId="15872F46" w14:textId="11F1B826" w:rsidR="00A03BFD" w:rsidRPr="00A52DAA" w:rsidRDefault="00A03BFD" w:rsidP="002C0C48">
      <w:pPr>
        <w:pStyle w:val="ListParagraph"/>
        <w:numPr>
          <w:ilvl w:val="1"/>
          <w:numId w:val="2"/>
        </w:numPr>
        <w:spacing w:line="240" w:lineRule="auto"/>
      </w:pPr>
      <w:r w:rsidRPr="00A52DAA">
        <w:t xml:space="preserve">The </w:t>
      </w:r>
      <w:r w:rsidR="00E92A04" w:rsidRPr="00A52DAA">
        <w:t>User inserts the copy of his/her identity card</w:t>
      </w:r>
    </w:p>
    <w:p w14:paraId="172E6743" w14:textId="01323A96" w:rsidR="00A03BFD" w:rsidRPr="00A52DAA" w:rsidRDefault="00A03BFD" w:rsidP="002C0C48">
      <w:pPr>
        <w:pStyle w:val="ListParagraph"/>
        <w:numPr>
          <w:ilvl w:val="0"/>
          <w:numId w:val="2"/>
        </w:numPr>
        <w:spacing w:line="240" w:lineRule="auto"/>
      </w:pPr>
      <w:r w:rsidRPr="00A52DAA">
        <w:t xml:space="preserve">The user sends the form compiled and the system </w:t>
      </w:r>
      <w:r w:rsidR="00B009D8" w:rsidRPr="00A52DAA">
        <w:t xml:space="preserve">will </w:t>
      </w:r>
      <w:r w:rsidRPr="00A52DAA">
        <w:t>take care of it</w:t>
      </w:r>
    </w:p>
    <w:p w14:paraId="6915AC38" w14:textId="711F9139" w:rsidR="00A03BFD" w:rsidRPr="00A52DAA" w:rsidRDefault="00A03BFD" w:rsidP="002C0C48">
      <w:pPr>
        <w:pStyle w:val="ListParagraph"/>
        <w:numPr>
          <w:ilvl w:val="0"/>
          <w:numId w:val="2"/>
        </w:numPr>
        <w:spacing w:line="240" w:lineRule="auto"/>
      </w:pPr>
      <w:r w:rsidRPr="00A52DAA">
        <w:t>The system validates the user identity and verif</w:t>
      </w:r>
      <w:r w:rsidR="00E92A04" w:rsidRPr="00A52DAA">
        <w:t>ies</w:t>
      </w:r>
      <w:r w:rsidRPr="00A52DAA">
        <w:t xml:space="preserve"> if another user already exists with the same generality</w:t>
      </w:r>
    </w:p>
    <w:p w14:paraId="605158E7" w14:textId="29A05FEB" w:rsidR="004D2A55" w:rsidRPr="00A52DAA" w:rsidRDefault="00A03BFD" w:rsidP="002C0C48">
      <w:pPr>
        <w:pStyle w:val="ListParagraph"/>
        <w:numPr>
          <w:ilvl w:val="0"/>
          <w:numId w:val="2"/>
        </w:numPr>
        <w:spacing w:line="240" w:lineRule="auto"/>
      </w:pPr>
      <w:r w:rsidRPr="00A52DAA">
        <w:t xml:space="preserve">The system contacts </w:t>
      </w:r>
      <w:r w:rsidR="00560600" w:rsidRPr="00A52DAA">
        <w:t>the</w:t>
      </w:r>
      <w:r w:rsidRPr="00A52DAA">
        <w:t xml:space="preserve"> </w:t>
      </w:r>
      <w:r w:rsidR="00560600" w:rsidRPr="00A52DAA">
        <w:t>Identity</w:t>
      </w:r>
      <w:r w:rsidRPr="00A52DAA">
        <w:t xml:space="preserve"> </w:t>
      </w:r>
      <w:r w:rsidR="00013612" w:rsidRPr="00A52DAA">
        <w:t>Verifier</w:t>
      </w:r>
      <w:r w:rsidRPr="00A52DAA">
        <w:t xml:space="preserve"> in order to find out if the document provided by the User is valid</w:t>
      </w:r>
      <w:r w:rsidR="0028664E" w:rsidRPr="00A52DAA">
        <w:t>.</w:t>
      </w:r>
    </w:p>
    <w:p w14:paraId="47B6B9A0" w14:textId="2B1BA1AB" w:rsidR="004D2A55" w:rsidRPr="00A52DAA" w:rsidRDefault="004D2A55" w:rsidP="002C0C48">
      <w:pPr>
        <w:pStyle w:val="ListParagraph"/>
        <w:numPr>
          <w:ilvl w:val="0"/>
          <w:numId w:val="2"/>
        </w:numPr>
        <w:spacing w:line="240" w:lineRule="auto"/>
      </w:pPr>
      <w:r w:rsidRPr="00A52DAA">
        <w:t xml:space="preserve">When the </w:t>
      </w:r>
      <w:r w:rsidR="00560600" w:rsidRPr="00A52DAA">
        <w:t>Identity Verifies has correctly replied with the validated identity of the User, the System sends a notification to the User that the registration has been carried out correctly.</w:t>
      </w:r>
    </w:p>
    <w:p w14:paraId="799795DC" w14:textId="22110D25" w:rsidR="005842B3" w:rsidRPr="00A52DAA" w:rsidRDefault="005842B3" w:rsidP="00A03BFD">
      <w:pPr>
        <w:spacing w:line="240" w:lineRule="auto"/>
        <w:rPr>
          <w:rFonts w:ascii="LMRoman10-Bold" w:hAnsi="LMRoman10-Bold" w:cs="LMRoman10-Bold"/>
          <w:sz w:val="20"/>
          <w:szCs w:val="20"/>
        </w:rPr>
      </w:pPr>
      <w:r w:rsidRPr="00A52DAA">
        <w:rPr>
          <w:rFonts w:ascii="LMRoman10-Bold" w:hAnsi="LMRoman10-Bold" w:cs="LMRoman10-Bold"/>
          <w:b/>
          <w:bCs/>
          <w:sz w:val="20"/>
          <w:szCs w:val="20"/>
        </w:rPr>
        <w:t xml:space="preserve">Exit </w:t>
      </w:r>
      <w:r w:rsidR="00A03BFD" w:rsidRPr="00A52DAA">
        <w:rPr>
          <w:rFonts w:ascii="LMRoman10-Bold" w:hAnsi="LMRoman10-Bold" w:cs="LMRoman10-Bold"/>
          <w:b/>
          <w:bCs/>
          <w:sz w:val="20"/>
          <w:szCs w:val="20"/>
        </w:rPr>
        <w:t>conditions:</w:t>
      </w:r>
      <w:r w:rsidRPr="00A52DAA">
        <w:rPr>
          <w:rFonts w:ascii="LMRoman10-Bold" w:hAnsi="LMRoman10-Bold" w:cs="LMRoman10-Bold"/>
          <w:b/>
          <w:bCs/>
          <w:sz w:val="20"/>
          <w:szCs w:val="20"/>
        </w:rPr>
        <w:t xml:space="preserve"> </w:t>
      </w:r>
      <w:r w:rsidR="00A03BFD" w:rsidRPr="00A52DAA">
        <w:rPr>
          <w:rFonts w:ascii="LMRoman10-Regular" w:hAnsi="LMRoman10-Regular" w:cs="LMRoman10-Regular"/>
          <w:sz w:val="20"/>
          <w:szCs w:val="20"/>
        </w:rPr>
        <w:t xml:space="preserve">The User has been correctly </w:t>
      </w:r>
      <w:r w:rsidR="0028664E" w:rsidRPr="00A52DAA">
        <w:rPr>
          <w:rFonts w:ascii="LMRoman10-Regular" w:hAnsi="LMRoman10-Regular" w:cs="LMRoman10-Regular"/>
          <w:sz w:val="20"/>
          <w:szCs w:val="20"/>
        </w:rPr>
        <w:t>registered.</w:t>
      </w:r>
      <w:r w:rsidR="00A03BFD" w:rsidRPr="00A52DAA">
        <w:rPr>
          <w:rFonts w:ascii="LMRoman10-Regular" w:hAnsi="LMRoman10-Regular" w:cs="LMRoman10-Regular"/>
          <w:sz w:val="20"/>
          <w:szCs w:val="20"/>
        </w:rPr>
        <w:br/>
      </w:r>
      <w:r w:rsidRPr="00A52DAA">
        <w:rPr>
          <w:rFonts w:ascii="LMRoman10-Bold" w:hAnsi="LMRoman10-Bold" w:cs="LMRoman10-Bold"/>
          <w:b/>
          <w:bCs/>
          <w:sz w:val="20"/>
          <w:szCs w:val="20"/>
        </w:rPr>
        <w:t>Exceptions:</w:t>
      </w:r>
      <w:r w:rsidR="0028664E" w:rsidRPr="00A52DAA">
        <w:rPr>
          <w:rFonts w:ascii="LMRoman10-Bold" w:hAnsi="LMRoman10-Bold" w:cs="LMRoman10-Bold"/>
          <w:b/>
          <w:bCs/>
          <w:sz w:val="20"/>
          <w:szCs w:val="20"/>
        </w:rPr>
        <w:t xml:space="preserve"> </w:t>
      </w:r>
      <w:r w:rsidR="0028664E" w:rsidRPr="00A52DAA">
        <w:rPr>
          <w:rFonts w:ascii="LMRoman10-Bold" w:hAnsi="LMRoman10-Bold" w:cs="LMRoman10-Bold"/>
          <w:sz w:val="20"/>
          <w:szCs w:val="20"/>
        </w:rPr>
        <w:t xml:space="preserve">Errors occurs if the Identity Document provided by the user cannot be validated by the </w:t>
      </w:r>
      <w:r w:rsidR="00560600" w:rsidRPr="00A52DAA">
        <w:rPr>
          <w:rFonts w:ascii="LMRoman10-Bold" w:hAnsi="LMRoman10-Bold" w:cs="LMRoman10-Bold"/>
          <w:sz w:val="20"/>
          <w:szCs w:val="20"/>
        </w:rPr>
        <w:t>Identity</w:t>
      </w:r>
      <w:r w:rsidR="0028664E" w:rsidRPr="00A52DAA">
        <w:rPr>
          <w:rFonts w:ascii="LMRoman10-Bold" w:hAnsi="LMRoman10-Bold" w:cs="LMRoman10-Bold"/>
          <w:sz w:val="20"/>
          <w:szCs w:val="20"/>
        </w:rPr>
        <w:t xml:space="preserve"> </w:t>
      </w:r>
      <w:r w:rsidR="00013612" w:rsidRPr="00A52DAA">
        <w:rPr>
          <w:rFonts w:ascii="LMRoman10-Bold" w:hAnsi="LMRoman10-Bold" w:cs="LMRoman10-Bold"/>
          <w:sz w:val="20"/>
          <w:szCs w:val="20"/>
        </w:rPr>
        <w:t>Verifier</w:t>
      </w:r>
      <w:r w:rsidR="0028664E" w:rsidRPr="00A52DAA">
        <w:rPr>
          <w:rFonts w:ascii="LMRoman10-Bold" w:hAnsi="LMRoman10-Bold" w:cs="LMRoman10-Bold"/>
          <w:sz w:val="20"/>
          <w:szCs w:val="20"/>
        </w:rPr>
        <w:t>, or if there exists another User with the same generality</w:t>
      </w:r>
      <w:r w:rsidR="00916EB0" w:rsidRPr="00A52DAA">
        <w:rPr>
          <w:rFonts w:ascii="LMRoman10-Bold" w:hAnsi="LMRoman10-Bold" w:cs="LMRoman10-Bold"/>
          <w:sz w:val="20"/>
          <w:szCs w:val="20"/>
        </w:rPr>
        <w:t xml:space="preserve">, so the User receives an error message and he has to </w:t>
      </w:r>
      <w:r w:rsidR="00E92A04" w:rsidRPr="00A52DAA">
        <w:rPr>
          <w:rFonts w:ascii="LMRoman10-Bold" w:hAnsi="LMRoman10-Bold" w:cs="LMRoman10-Bold"/>
          <w:sz w:val="20"/>
          <w:szCs w:val="20"/>
        </w:rPr>
        <w:t>retry.</w:t>
      </w:r>
    </w:p>
    <w:p w14:paraId="4322E234" w14:textId="77777777" w:rsidR="0028664E" w:rsidRPr="00A52DAA" w:rsidRDefault="0028664E" w:rsidP="00A03BFD">
      <w:pPr>
        <w:spacing w:line="240" w:lineRule="auto"/>
        <w:rPr>
          <w:rFonts w:ascii="LMRoman10-Regular" w:hAnsi="LMRoman10-Regular" w:cs="LMRoman10-Regular"/>
          <w:sz w:val="20"/>
          <w:szCs w:val="20"/>
        </w:rPr>
      </w:pPr>
    </w:p>
    <w:p w14:paraId="2321BF00" w14:textId="68F6E78C" w:rsidR="00A03BFD" w:rsidRPr="00A52DAA" w:rsidRDefault="00357DE5" w:rsidP="00A03BFD">
      <w:pPr>
        <w:rPr>
          <w:b/>
          <w:bCs/>
          <w:sz w:val="28"/>
          <w:szCs w:val="28"/>
        </w:rPr>
      </w:pPr>
      <w:bookmarkStart w:id="230" w:name="UserLogin"/>
      <w:r w:rsidRPr="00A52DAA">
        <w:rPr>
          <w:b/>
          <w:bCs/>
          <w:sz w:val="28"/>
          <w:szCs w:val="28"/>
        </w:rPr>
        <w:t xml:space="preserve">U2: </w:t>
      </w:r>
      <w:r w:rsidR="00A03BFD" w:rsidRPr="00A52DAA">
        <w:rPr>
          <w:b/>
          <w:bCs/>
          <w:sz w:val="28"/>
          <w:szCs w:val="28"/>
        </w:rPr>
        <w:t>Login</w:t>
      </w:r>
    </w:p>
    <w:bookmarkEnd w:id="230"/>
    <w:p w14:paraId="60A92203" w14:textId="7EEBE4FE" w:rsidR="00A03BFD" w:rsidRPr="00A52DAA" w:rsidRDefault="00A03BFD" w:rsidP="00A03BFD">
      <w:pPr>
        <w:spacing w:line="240" w:lineRule="auto"/>
      </w:pPr>
      <w:r w:rsidRPr="00A52DAA">
        <w:rPr>
          <w:b/>
          <w:bCs/>
        </w:rPr>
        <w:t>Actors</w:t>
      </w:r>
      <w:r w:rsidRPr="00A52DAA">
        <w:t>: User</w:t>
      </w:r>
      <w:r w:rsidR="00A96694" w:rsidRPr="00A52DAA">
        <w:t xml:space="preserve"> or Municipality</w:t>
      </w:r>
      <w:r w:rsidRPr="00A52DAA">
        <w:br/>
      </w:r>
      <w:r w:rsidRPr="00A52DAA">
        <w:rPr>
          <w:b/>
          <w:bCs/>
        </w:rPr>
        <w:t>Entry conditions</w:t>
      </w:r>
      <w:r w:rsidRPr="00A52DAA">
        <w:t>: The User</w:t>
      </w:r>
      <w:r w:rsidR="00A96694" w:rsidRPr="00A52DAA">
        <w:t xml:space="preserve"> or the Municipality</w:t>
      </w:r>
      <w:r w:rsidRPr="00A52DAA">
        <w:t xml:space="preserve"> wants to access his account </w:t>
      </w:r>
      <w:r w:rsidRPr="00A52DAA">
        <w:br/>
      </w:r>
      <w:r w:rsidRPr="00A52DAA">
        <w:rPr>
          <w:b/>
          <w:bCs/>
        </w:rPr>
        <w:t>Flow of events</w:t>
      </w:r>
      <w:r w:rsidRPr="00A52DAA">
        <w:t>:</w:t>
      </w:r>
    </w:p>
    <w:p w14:paraId="3EB8E7A0" w14:textId="29C59C4B" w:rsidR="00A03BFD" w:rsidRPr="00A52DAA" w:rsidRDefault="00A03BFD" w:rsidP="002C0C48">
      <w:pPr>
        <w:pStyle w:val="ListParagraph"/>
        <w:numPr>
          <w:ilvl w:val="0"/>
          <w:numId w:val="3"/>
        </w:numPr>
        <w:spacing w:line="240" w:lineRule="auto"/>
      </w:pPr>
      <w:r w:rsidRPr="00A52DAA">
        <w:t>The User</w:t>
      </w:r>
      <w:r w:rsidR="00A96694" w:rsidRPr="00A52DAA">
        <w:t xml:space="preserve"> or the Municipality</w:t>
      </w:r>
      <w:r w:rsidRPr="00A52DAA">
        <w:t xml:space="preserve"> fills the form with his generality and tries to sign in </w:t>
      </w:r>
    </w:p>
    <w:p w14:paraId="104EAF9C" w14:textId="275A88A4" w:rsidR="00A03BFD" w:rsidRPr="00A52DAA" w:rsidRDefault="00A03BFD" w:rsidP="002C0C48">
      <w:pPr>
        <w:pStyle w:val="ListParagraph"/>
        <w:numPr>
          <w:ilvl w:val="0"/>
          <w:numId w:val="3"/>
        </w:numPr>
        <w:spacing w:line="240" w:lineRule="auto"/>
      </w:pPr>
      <w:r w:rsidRPr="00A52DAA">
        <w:t>The System receives this request and search the requested account</w:t>
      </w:r>
    </w:p>
    <w:p w14:paraId="5738C7EE" w14:textId="5CF3E2DF" w:rsidR="00A03BFD" w:rsidRPr="00A52DAA" w:rsidRDefault="00A03BFD" w:rsidP="002C0C48">
      <w:pPr>
        <w:pStyle w:val="ListParagraph"/>
        <w:numPr>
          <w:ilvl w:val="0"/>
          <w:numId w:val="3"/>
        </w:numPr>
        <w:spacing w:line="240" w:lineRule="auto"/>
      </w:pPr>
      <w:r w:rsidRPr="00A52DAA">
        <w:t xml:space="preserve">The System </w:t>
      </w:r>
      <w:r w:rsidR="0028664E" w:rsidRPr="00A52DAA">
        <w:t>verify if the password is correct for the requested account</w:t>
      </w:r>
    </w:p>
    <w:p w14:paraId="135366DF" w14:textId="32D4B225" w:rsidR="0028664E" w:rsidRPr="00A52DAA" w:rsidRDefault="0028664E" w:rsidP="002C0C48">
      <w:pPr>
        <w:pStyle w:val="ListParagraph"/>
        <w:numPr>
          <w:ilvl w:val="0"/>
          <w:numId w:val="3"/>
        </w:numPr>
        <w:spacing w:line="240" w:lineRule="auto"/>
      </w:pPr>
      <w:r w:rsidRPr="00A52DAA">
        <w:t xml:space="preserve">The System responds to the </w:t>
      </w:r>
      <w:r w:rsidR="00A96694" w:rsidRPr="00A52DAA">
        <w:t xml:space="preserve">User or the Municipality </w:t>
      </w:r>
      <w:r w:rsidRPr="00A52DAA">
        <w:t>and give</w:t>
      </w:r>
      <w:r w:rsidR="00A96694" w:rsidRPr="00A52DAA">
        <w:t>s</w:t>
      </w:r>
      <w:r w:rsidRPr="00A52DAA">
        <w:t xml:space="preserve"> it</w:t>
      </w:r>
      <w:r w:rsidR="00A96694" w:rsidRPr="00A52DAA">
        <w:t xml:space="preserve"> the access to the system’s service</w:t>
      </w:r>
    </w:p>
    <w:p w14:paraId="0233AF9B" w14:textId="4D1DDDAE" w:rsidR="00A03BFD" w:rsidRPr="00A52DAA" w:rsidRDefault="00A03BFD" w:rsidP="00A03BFD">
      <w:pPr>
        <w:spacing w:line="240" w:lineRule="auto"/>
        <w:rPr>
          <w:rFonts w:ascii="LMRoman10-Bold" w:hAnsi="LMRoman10-Bold" w:cs="LMRoman10-Bold"/>
          <w:sz w:val="20"/>
          <w:szCs w:val="20"/>
        </w:rPr>
      </w:pPr>
      <w:r w:rsidRPr="00A52DAA">
        <w:rPr>
          <w:rFonts w:ascii="LMRoman10-Bold" w:hAnsi="LMRoman10-Bold" w:cs="LMRoman10-Bold"/>
          <w:b/>
          <w:bCs/>
          <w:sz w:val="20"/>
          <w:szCs w:val="20"/>
        </w:rPr>
        <w:t xml:space="preserve">Exit conditions: </w:t>
      </w:r>
      <w:r w:rsidRPr="00A52DAA">
        <w:rPr>
          <w:rFonts w:ascii="LMRoman10-Regular" w:hAnsi="LMRoman10-Regular" w:cs="LMRoman10-Regular"/>
          <w:sz w:val="20"/>
          <w:szCs w:val="20"/>
        </w:rPr>
        <w:t>The User has</w:t>
      </w:r>
      <w:r w:rsidR="0028664E" w:rsidRPr="00A52DAA">
        <w:rPr>
          <w:rFonts w:ascii="LMRoman10-Regular" w:hAnsi="LMRoman10-Regular" w:cs="LMRoman10-Regular"/>
          <w:sz w:val="20"/>
          <w:szCs w:val="20"/>
        </w:rPr>
        <w:t xml:space="preserve"> </w:t>
      </w:r>
      <w:r w:rsidRPr="00A52DAA">
        <w:rPr>
          <w:rFonts w:ascii="LMRoman10-Regular" w:hAnsi="LMRoman10-Regular" w:cs="LMRoman10-Regular"/>
          <w:sz w:val="20"/>
          <w:szCs w:val="20"/>
        </w:rPr>
        <w:t xml:space="preserve">correctly </w:t>
      </w:r>
      <w:r w:rsidR="0028664E" w:rsidRPr="00A52DAA">
        <w:rPr>
          <w:rFonts w:ascii="LMRoman10-Regular" w:hAnsi="LMRoman10-Regular" w:cs="LMRoman10-Regular"/>
          <w:sz w:val="20"/>
          <w:szCs w:val="20"/>
        </w:rPr>
        <w:t>sign in in his account</w:t>
      </w:r>
      <w:r w:rsidRPr="00A52DAA">
        <w:rPr>
          <w:rFonts w:ascii="LMRoman10-Regular" w:hAnsi="LMRoman10-Regular" w:cs="LMRoman10-Regular"/>
          <w:sz w:val="20"/>
          <w:szCs w:val="20"/>
        </w:rPr>
        <w:br/>
      </w:r>
      <w:r w:rsidRPr="00A52DAA">
        <w:rPr>
          <w:rFonts w:ascii="LMRoman10-Bold" w:hAnsi="LMRoman10-Bold" w:cs="LMRoman10-Bold"/>
          <w:b/>
          <w:bCs/>
          <w:sz w:val="20"/>
          <w:szCs w:val="20"/>
        </w:rPr>
        <w:t>Exceptions:</w:t>
      </w:r>
      <w:r w:rsidR="0028664E" w:rsidRPr="00A52DAA">
        <w:rPr>
          <w:rFonts w:ascii="LMRoman10-Bold" w:hAnsi="LMRoman10-Bold" w:cs="LMRoman10-Bold"/>
          <w:b/>
          <w:bCs/>
          <w:sz w:val="20"/>
          <w:szCs w:val="20"/>
        </w:rPr>
        <w:t xml:space="preserve"> </w:t>
      </w:r>
      <w:r w:rsidR="0028664E" w:rsidRPr="00A52DAA">
        <w:rPr>
          <w:rFonts w:ascii="LMRoman10-Bold" w:hAnsi="LMRoman10-Bold" w:cs="LMRoman10-Bold"/>
          <w:sz w:val="20"/>
          <w:szCs w:val="20"/>
        </w:rPr>
        <w:t>If the User provide an email that doesn’t appears inside the User List, if the provided password is wrong, also if the User is already logged in</w:t>
      </w:r>
      <w:r w:rsidR="00916EB0" w:rsidRPr="00A52DAA">
        <w:rPr>
          <w:rFonts w:ascii="LMRoman10-Bold" w:hAnsi="LMRoman10-Bold" w:cs="LMRoman10-Bold"/>
          <w:sz w:val="20"/>
          <w:szCs w:val="20"/>
        </w:rPr>
        <w:t>, in all of this cases the User will receives an error messages and he has to retry the login with a different email or password.</w:t>
      </w:r>
    </w:p>
    <w:p w14:paraId="02F2DF75" w14:textId="77777777" w:rsidR="0028664E" w:rsidRPr="00A52DAA" w:rsidRDefault="0028664E" w:rsidP="00A03BFD">
      <w:pPr>
        <w:spacing w:line="240" w:lineRule="auto"/>
        <w:rPr>
          <w:rFonts w:ascii="LMRoman10-Regular" w:hAnsi="LMRoman10-Regular" w:cs="LMRoman10-Regular"/>
          <w:sz w:val="20"/>
          <w:szCs w:val="20"/>
        </w:rPr>
      </w:pPr>
    </w:p>
    <w:p w14:paraId="4478F7A1" w14:textId="0BB82FA6" w:rsidR="0028664E" w:rsidRPr="00A52DAA" w:rsidRDefault="00357DE5" w:rsidP="0028664E">
      <w:pPr>
        <w:rPr>
          <w:b/>
          <w:bCs/>
          <w:sz w:val="28"/>
          <w:szCs w:val="28"/>
        </w:rPr>
      </w:pPr>
      <w:bookmarkStart w:id="231" w:name="ReportCompilation"/>
      <w:r w:rsidRPr="00A52DAA">
        <w:rPr>
          <w:b/>
          <w:bCs/>
          <w:sz w:val="28"/>
          <w:szCs w:val="28"/>
        </w:rPr>
        <w:t xml:space="preserve">U3: </w:t>
      </w:r>
      <w:r w:rsidR="006E7D09" w:rsidRPr="00A52DAA">
        <w:rPr>
          <w:b/>
          <w:bCs/>
          <w:sz w:val="28"/>
          <w:szCs w:val="28"/>
        </w:rPr>
        <w:t>Report</w:t>
      </w:r>
      <w:r w:rsidR="0028664E" w:rsidRPr="00A52DAA">
        <w:rPr>
          <w:b/>
          <w:bCs/>
          <w:sz w:val="28"/>
          <w:szCs w:val="28"/>
        </w:rPr>
        <w:t xml:space="preserve"> </w:t>
      </w:r>
      <w:r w:rsidR="006E7D09" w:rsidRPr="00A52DAA">
        <w:rPr>
          <w:b/>
          <w:bCs/>
          <w:sz w:val="28"/>
          <w:szCs w:val="28"/>
        </w:rPr>
        <w:t>Compilation</w:t>
      </w:r>
    </w:p>
    <w:bookmarkEnd w:id="231"/>
    <w:p w14:paraId="209DA6C5" w14:textId="680B174D" w:rsidR="00C942F3" w:rsidRPr="00A52DAA" w:rsidRDefault="0028664E" w:rsidP="00E33257">
      <w:pPr>
        <w:spacing w:line="240" w:lineRule="auto"/>
      </w:pPr>
      <w:r w:rsidRPr="00A52DAA">
        <w:rPr>
          <w:b/>
          <w:bCs/>
        </w:rPr>
        <w:t>Actors</w:t>
      </w:r>
      <w:r w:rsidRPr="00A52DAA">
        <w:t>: User,</w:t>
      </w:r>
      <w:r w:rsidR="008C10FC" w:rsidRPr="00A52DAA">
        <w:t xml:space="preserve"> Smartphone</w:t>
      </w:r>
      <w:r w:rsidRPr="00A52DAA">
        <w:br/>
      </w:r>
      <w:r w:rsidRPr="00A52DAA">
        <w:rPr>
          <w:b/>
          <w:bCs/>
        </w:rPr>
        <w:t>Entry conditions</w:t>
      </w:r>
      <w:r w:rsidRPr="00A52DAA">
        <w:t xml:space="preserve">: The User wants to notify a Violation </w:t>
      </w:r>
      <w:r w:rsidRPr="00A52DAA">
        <w:br/>
      </w:r>
      <w:r w:rsidR="00E33257" w:rsidRPr="00A52DAA">
        <w:rPr>
          <w:b/>
          <w:bCs/>
        </w:rPr>
        <w:t>Flow of events</w:t>
      </w:r>
      <w:r w:rsidR="00E33257" w:rsidRPr="00A52DAA">
        <w:t>:</w:t>
      </w:r>
    </w:p>
    <w:p w14:paraId="480498A3" w14:textId="471862A8" w:rsidR="00C942F3" w:rsidRPr="00A52DAA" w:rsidRDefault="00C942F3" w:rsidP="002C0C48">
      <w:pPr>
        <w:pStyle w:val="ListParagraph"/>
        <w:numPr>
          <w:ilvl w:val="0"/>
          <w:numId w:val="4"/>
        </w:numPr>
        <w:spacing w:line="240" w:lineRule="auto"/>
      </w:pPr>
      <w:r w:rsidRPr="00A52DAA">
        <w:t>The User sign in the System</w:t>
      </w:r>
    </w:p>
    <w:p w14:paraId="49918A65" w14:textId="1C3568DD" w:rsidR="00E33257" w:rsidRPr="00A52DAA" w:rsidRDefault="00E33257" w:rsidP="002C0C48">
      <w:pPr>
        <w:pStyle w:val="ListParagraph"/>
        <w:numPr>
          <w:ilvl w:val="0"/>
          <w:numId w:val="4"/>
        </w:numPr>
        <w:spacing w:line="240" w:lineRule="auto"/>
      </w:pPr>
      <w:r w:rsidRPr="00A52DAA">
        <w:t>The User starts to fill a form for the Violations notification</w:t>
      </w:r>
    </w:p>
    <w:p w14:paraId="6AD05228" w14:textId="4A6495B9" w:rsidR="00AA26F0" w:rsidRPr="00A52DAA" w:rsidRDefault="00AA26F0" w:rsidP="002C0C48">
      <w:pPr>
        <w:pStyle w:val="ListParagraph"/>
        <w:numPr>
          <w:ilvl w:val="0"/>
          <w:numId w:val="4"/>
        </w:numPr>
        <w:spacing w:line="240" w:lineRule="auto"/>
      </w:pPr>
      <w:r w:rsidRPr="00A52DAA">
        <w:t>The System asks the User for a picture of the violation with the license plate of the vehicle</w:t>
      </w:r>
    </w:p>
    <w:p w14:paraId="0FD0C595" w14:textId="70BC1A59" w:rsidR="008C10FC" w:rsidRPr="00A52DAA" w:rsidRDefault="008C10FC" w:rsidP="002C0C48">
      <w:pPr>
        <w:pStyle w:val="ListParagraph"/>
        <w:numPr>
          <w:ilvl w:val="1"/>
          <w:numId w:val="4"/>
        </w:numPr>
        <w:spacing w:line="240" w:lineRule="auto"/>
      </w:pPr>
      <w:r w:rsidRPr="00A52DAA">
        <w:t xml:space="preserve">The User can now select to select a picture from the memory of his </w:t>
      </w:r>
      <w:r w:rsidR="006E7D09" w:rsidRPr="00A52DAA">
        <w:t>smartphone,</w:t>
      </w:r>
      <w:r w:rsidRPr="00A52DAA">
        <w:t xml:space="preserve"> or the User can take directly a photo from his camera</w:t>
      </w:r>
    </w:p>
    <w:p w14:paraId="5C2E745B" w14:textId="1350F9A8" w:rsidR="00AA26F0" w:rsidRPr="00A52DAA" w:rsidRDefault="00AA26F0" w:rsidP="002C0C48">
      <w:pPr>
        <w:pStyle w:val="ListParagraph"/>
        <w:numPr>
          <w:ilvl w:val="0"/>
          <w:numId w:val="4"/>
        </w:numPr>
        <w:spacing w:line="240" w:lineRule="auto"/>
      </w:pPr>
      <w:r w:rsidRPr="00A52DAA">
        <w:t>The User can select a picture from the gallery of make a shoot from his camera</w:t>
      </w:r>
    </w:p>
    <w:p w14:paraId="255C52C8" w14:textId="23F1638A" w:rsidR="00AA26F0" w:rsidRPr="00A52DAA" w:rsidRDefault="00AA26F0" w:rsidP="002C0C48">
      <w:pPr>
        <w:pStyle w:val="ListParagraph"/>
        <w:numPr>
          <w:ilvl w:val="0"/>
          <w:numId w:val="4"/>
        </w:numPr>
        <w:spacing w:line="240" w:lineRule="auto"/>
      </w:pPr>
      <w:r w:rsidRPr="00A52DAA">
        <w:t>The System receives the picture inserted by the User and ask the User to fill some required options</w:t>
      </w:r>
    </w:p>
    <w:p w14:paraId="7E84638B" w14:textId="685658A2" w:rsidR="00AA26F0" w:rsidRPr="00A52DAA" w:rsidRDefault="00AA26F0" w:rsidP="002C0C48">
      <w:pPr>
        <w:pStyle w:val="ListParagraph"/>
        <w:numPr>
          <w:ilvl w:val="1"/>
          <w:numId w:val="4"/>
        </w:numPr>
        <w:spacing w:line="240" w:lineRule="auto"/>
      </w:pPr>
      <w:r w:rsidRPr="00A52DAA">
        <w:t>The System asks the User to input the Position of the Violations</w:t>
      </w:r>
    </w:p>
    <w:p w14:paraId="53933862" w14:textId="6DEE6B9B" w:rsidR="00AA26F0" w:rsidRPr="00A52DAA" w:rsidRDefault="00AA26F0" w:rsidP="002C0C48">
      <w:pPr>
        <w:pStyle w:val="ListParagraph"/>
        <w:numPr>
          <w:ilvl w:val="1"/>
          <w:numId w:val="4"/>
        </w:numPr>
        <w:spacing w:line="240" w:lineRule="auto"/>
      </w:pPr>
      <w:r w:rsidRPr="00A52DAA">
        <w:lastRenderedPageBreak/>
        <w:t>The User can use the position retrieved through his smartphone or he can insert the position manually</w:t>
      </w:r>
    </w:p>
    <w:p w14:paraId="6EA3032E" w14:textId="024615C4" w:rsidR="00AA26F0" w:rsidRPr="00A52DAA" w:rsidRDefault="00AA26F0" w:rsidP="002C0C48">
      <w:pPr>
        <w:pStyle w:val="ListParagraph"/>
        <w:numPr>
          <w:ilvl w:val="1"/>
          <w:numId w:val="4"/>
        </w:numPr>
        <w:spacing w:line="240" w:lineRule="auto"/>
      </w:pPr>
      <w:r w:rsidRPr="00A52DAA">
        <w:t>The System then ask the User to select the violation type</w:t>
      </w:r>
    </w:p>
    <w:p w14:paraId="5BE54FAC" w14:textId="454BBB70" w:rsidR="00AA26F0" w:rsidRPr="00A52DAA" w:rsidRDefault="00AA26F0" w:rsidP="002C0C48">
      <w:pPr>
        <w:pStyle w:val="ListParagraph"/>
        <w:numPr>
          <w:ilvl w:val="1"/>
          <w:numId w:val="4"/>
        </w:numPr>
        <w:spacing w:line="240" w:lineRule="auto"/>
      </w:pPr>
      <w:r w:rsidRPr="00A52DAA">
        <w:t>The User insert the violation type</w:t>
      </w:r>
    </w:p>
    <w:p w14:paraId="05628B89" w14:textId="48660438" w:rsidR="00AA26F0" w:rsidRPr="00A52DAA" w:rsidRDefault="00AA26F0" w:rsidP="002C0C48">
      <w:pPr>
        <w:pStyle w:val="ListParagraph"/>
        <w:numPr>
          <w:ilvl w:val="1"/>
          <w:numId w:val="4"/>
        </w:numPr>
        <w:spacing w:line="240" w:lineRule="auto"/>
      </w:pPr>
      <w:r w:rsidRPr="00A52DAA">
        <w:t>Then the System ask the user to fill some options that are not mandatory</w:t>
      </w:r>
    </w:p>
    <w:p w14:paraId="0CBCA872" w14:textId="442ECF90" w:rsidR="00AA26F0" w:rsidRPr="00A52DAA" w:rsidRDefault="00AA26F0" w:rsidP="002C0C48">
      <w:pPr>
        <w:pStyle w:val="ListParagraph"/>
        <w:numPr>
          <w:ilvl w:val="1"/>
          <w:numId w:val="4"/>
        </w:numPr>
        <w:spacing w:line="240" w:lineRule="auto"/>
      </w:pPr>
      <w:r w:rsidRPr="00A52DAA">
        <w:t>The User responds with the non-mandatory options</w:t>
      </w:r>
    </w:p>
    <w:p w14:paraId="52DDAB0B" w14:textId="25B831C6" w:rsidR="00AA26F0" w:rsidRPr="00A52DAA" w:rsidRDefault="00AA26F0" w:rsidP="002C0C48">
      <w:pPr>
        <w:pStyle w:val="ListParagraph"/>
        <w:numPr>
          <w:ilvl w:val="0"/>
          <w:numId w:val="4"/>
        </w:numPr>
        <w:spacing w:line="240" w:lineRule="auto"/>
      </w:pPr>
      <w:r w:rsidRPr="00A52DAA">
        <w:t xml:space="preserve">The System than </w:t>
      </w:r>
      <w:r w:rsidR="006E7D09" w:rsidRPr="00A52DAA">
        <w:t>receives the Report and the Report will be elaborated</w:t>
      </w:r>
    </w:p>
    <w:p w14:paraId="43C42C3A" w14:textId="1BE0C5E8" w:rsidR="0028664E" w:rsidRPr="00A52DAA" w:rsidRDefault="00E33257" w:rsidP="00E33257">
      <w:pPr>
        <w:spacing w:line="240" w:lineRule="auto"/>
        <w:rPr>
          <w:rFonts w:ascii="LMRoman10-Bold" w:hAnsi="LMRoman10-Bold" w:cs="LMRoman10-Bold"/>
          <w:sz w:val="20"/>
          <w:szCs w:val="20"/>
        </w:rPr>
      </w:pPr>
      <w:r w:rsidRPr="00A52DAA">
        <w:rPr>
          <w:rFonts w:ascii="LMRoman10-Bold" w:hAnsi="LMRoman10-Bold" w:cs="LMRoman10-Bold"/>
          <w:b/>
          <w:bCs/>
          <w:sz w:val="20"/>
          <w:szCs w:val="20"/>
        </w:rPr>
        <w:t xml:space="preserve">Exit conditions: </w:t>
      </w:r>
      <w:r w:rsidR="006E7D09" w:rsidRPr="00A52DAA">
        <w:rPr>
          <w:rFonts w:ascii="LMRoman10-Regular" w:hAnsi="LMRoman10-Regular" w:cs="LMRoman10-Regular"/>
          <w:sz w:val="20"/>
          <w:szCs w:val="20"/>
        </w:rPr>
        <w:t>The Report has been correctly received by the System</w:t>
      </w:r>
      <w:r w:rsidRPr="00A52DAA">
        <w:rPr>
          <w:rFonts w:ascii="LMRoman10-Regular" w:hAnsi="LMRoman10-Regular" w:cs="LMRoman10-Regular"/>
          <w:sz w:val="20"/>
          <w:szCs w:val="20"/>
        </w:rPr>
        <w:br/>
      </w:r>
      <w:r w:rsidR="0028664E" w:rsidRPr="00A52DAA">
        <w:rPr>
          <w:rFonts w:ascii="LMRoman10-Bold" w:hAnsi="LMRoman10-Bold" w:cs="LMRoman10-Bold"/>
          <w:b/>
          <w:bCs/>
          <w:sz w:val="20"/>
          <w:szCs w:val="20"/>
        </w:rPr>
        <w:t xml:space="preserve">Exceptions: </w:t>
      </w:r>
      <w:r w:rsidR="00916EB0" w:rsidRPr="00A52DAA">
        <w:rPr>
          <w:rFonts w:ascii="LMRoman10-Bold" w:hAnsi="LMRoman10-Bold" w:cs="LMRoman10-Bold"/>
          <w:sz w:val="20"/>
          <w:szCs w:val="20"/>
        </w:rPr>
        <w:t>T</w:t>
      </w:r>
      <w:r w:rsidR="00C942F3" w:rsidRPr="00A52DAA">
        <w:rPr>
          <w:rFonts w:ascii="LMRoman10-Bold" w:hAnsi="LMRoman10-Bold" w:cs="LMRoman10-Bold"/>
          <w:sz w:val="20"/>
          <w:szCs w:val="20"/>
        </w:rPr>
        <w:t>he User cannot sign in the system</w:t>
      </w:r>
      <w:r w:rsidR="00916EB0" w:rsidRPr="00A52DAA">
        <w:rPr>
          <w:rFonts w:ascii="LMRoman10-Bold" w:hAnsi="LMRoman10-Bold" w:cs="LMRoman10-Bold"/>
          <w:sz w:val="20"/>
          <w:szCs w:val="20"/>
        </w:rPr>
        <w:t xml:space="preserve">, so the will receives an error message and he </w:t>
      </w:r>
      <w:r w:rsidR="00C76DC7" w:rsidRPr="00A52DAA">
        <w:rPr>
          <w:rFonts w:ascii="LMRoman10-Bold" w:hAnsi="LMRoman10-Bold" w:cs="LMRoman10-Bold"/>
          <w:sz w:val="20"/>
          <w:szCs w:val="20"/>
        </w:rPr>
        <w:t>has</w:t>
      </w:r>
      <w:r w:rsidR="00916EB0" w:rsidRPr="00A52DAA">
        <w:rPr>
          <w:rFonts w:ascii="LMRoman10-Bold" w:hAnsi="LMRoman10-Bold" w:cs="LMRoman10-Bold"/>
          <w:sz w:val="20"/>
          <w:szCs w:val="20"/>
        </w:rPr>
        <w:t xml:space="preserve"> to retry the login.</w:t>
      </w:r>
    </w:p>
    <w:p w14:paraId="2CDB088E" w14:textId="77777777" w:rsidR="00C942F3" w:rsidRPr="00A52DAA" w:rsidRDefault="00C942F3" w:rsidP="00E33257">
      <w:pPr>
        <w:spacing w:line="240" w:lineRule="auto"/>
        <w:rPr>
          <w:rFonts w:ascii="LMRoman10-Regular" w:hAnsi="LMRoman10-Regular" w:cs="LMRoman10-Regular"/>
          <w:sz w:val="20"/>
          <w:szCs w:val="20"/>
        </w:rPr>
      </w:pPr>
    </w:p>
    <w:p w14:paraId="03959986" w14:textId="5D29E847" w:rsidR="00C942F3" w:rsidRPr="00A52DAA" w:rsidRDefault="00357DE5" w:rsidP="00C942F3">
      <w:pPr>
        <w:rPr>
          <w:b/>
          <w:bCs/>
          <w:sz w:val="28"/>
          <w:szCs w:val="28"/>
        </w:rPr>
      </w:pPr>
      <w:bookmarkStart w:id="232" w:name="AnalysisRequest"/>
      <w:r w:rsidRPr="00A52DAA">
        <w:rPr>
          <w:b/>
          <w:bCs/>
          <w:sz w:val="28"/>
          <w:szCs w:val="28"/>
        </w:rPr>
        <w:t xml:space="preserve">U4: </w:t>
      </w:r>
      <w:r w:rsidR="00C942F3" w:rsidRPr="00A52DAA">
        <w:rPr>
          <w:b/>
          <w:bCs/>
          <w:sz w:val="28"/>
          <w:szCs w:val="28"/>
        </w:rPr>
        <w:t>Analysis Request</w:t>
      </w:r>
    </w:p>
    <w:bookmarkEnd w:id="232"/>
    <w:p w14:paraId="1D2F6CE5" w14:textId="6BD6F0BC" w:rsidR="00C942F3" w:rsidRPr="00A52DAA" w:rsidRDefault="00C942F3" w:rsidP="00C942F3">
      <w:pPr>
        <w:spacing w:line="240" w:lineRule="auto"/>
      </w:pPr>
      <w:r w:rsidRPr="00A52DAA">
        <w:rPr>
          <w:b/>
          <w:bCs/>
        </w:rPr>
        <w:t>Actors</w:t>
      </w:r>
      <w:r w:rsidRPr="00A52DAA">
        <w:t xml:space="preserve">: User, </w:t>
      </w:r>
      <w:r w:rsidR="00156161" w:rsidRPr="00A52DAA">
        <w:t>Maps Service</w:t>
      </w:r>
      <w:r w:rsidRPr="00A52DAA">
        <w:t>, Municipality</w:t>
      </w:r>
      <w:r w:rsidRPr="00A52DAA">
        <w:br/>
      </w:r>
      <w:r w:rsidRPr="00A52DAA">
        <w:rPr>
          <w:b/>
          <w:bCs/>
        </w:rPr>
        <w:t>Entry conditions</w:t>
      </w:r>
      <w:r w:rsidRPr="00A52DAA">
        <w:t>: The User or the Municipality ask for an Analysis of the Data</w:t>
      </w:r>
      <w:r w:rsidRPr="00A52DAA">
        <w:br/>
      </w:r>
      <w:r w:rsidRPr="00A52DAA">
        <w:rPr>
          <w:b/>
          <w:bCs/>
        </w:rPr>
        <w:t>Flow of events</w:t>
      </w:r>
      <w:r w:rsidRPr="00A52DAA">
        <w:t>:</w:t>
      </w:r>
    </w:p>
    <w:p w14:paraId="271CA038" w14:textId="6A0F6B01" w:rsidR="00C942F3" w:rsidRPr="00A52DAA" w:rsidRDefault="00C942F3" w:rsidP="002C0C48">
      <w:pPr>
        <w:pStyle w:val="ListParagraph"/>
        <w:numPr>
          <w:ilvl w:val="0"/>
          <w:numId w:val="8"/>
        </w:numPr>
        <w:spacing w:line="240" w:lineRule="auto"/>
        <w:rPr>
          <w:rFonts w:ascii="LMRoman10-Bold" w:hAnsi="LMRoman10-Bold" w:cs="LMRoman10-Bold"/>
          <w:sz w:val="20"/>
          <w:szCs w:val="20"/>
        </w:rPr>
      </w:pPr>
      <w:r w:rsidRPr="00A52DAA">
        <w:rPr>
          <w:rFonts w:ascii="LMRoman10-Bold" w:hAnsi="LMRoman10-Bold" w:cs="LMRoman10-Bold"/>
          <w:sz w:val="20"/>
          <w:szCs w:val="20"/>
        </w:rPr>
        <w:t>The User or the Municipality sign in</w:t>
      </w:r>
    </w:p>
    <w:p w14:paraId="6C88EFC2" w14:textId="30519561" w:rsidR="00C942F3" w:rsidRPr="00A52DAA" w:rsidRDefault="00C942F3" w:rsidP="002C0C48">
      <w:pPr>
        <w:pStyle w:val="ListParagraph"/>
        <w:numPr>
          <w:ilvl w:val="0"/>
          <w:numId w:val="8"/>
        </w:numPr>
        <w:spacing w:line="240" w:lineRule="auto"/>
        <w:rPr>
          <w:rFonts w:ascii="LMRoman10-Bold" w:hAnsi="LMRoman10-Bold" w:cs="LMRoman10-Bold"/>
          <w:sz w:val="20"/>
          <w:szCs w:val="20"/>
        </w:rPr>
      </w:pPr>
      <w:r w:rsidRPr="00A52DAA">
        <w:rPr>
          <w:rFonts w:ascii="LMRoman10-Bold" w:hAnsi="LMRoman10-Bold" w:cs="LMRoman10-Bold"/>
          <w:sz w:val="20"/>
          <w:szCs w:val="20"/>
        </w:rPr>
        <w:t>The User or the Municipality ask for an analysis of the Data</w:t>
      </w:r>
    </w:p>
    <w:p w14:paraId="44DC7C36" w14:textId="3F98C2E0" w:rsidR="00C942F3" w:rsidRPr="00A52DAA" w:rsidRDefault="00C942F3" w:rsidP="002C0C48">
      <w:pPr>
        <w:pStyle w:val="ListParagraph"/>
        <w:numPr>
          <w:ilvl w:val="0"/>
          <w:numId w:val="8"/>
        </w:numPr>
        <w:spacing w:line="240" w:lineRule="auto"/>
        <w:rPr>
          <w:rFonts w:ascii="LMRoman10-Bold" w:hAnsi="LMRoman10-Bold" w:cs="LMRoman10-Bold"/>
          <w:sz w:val="20"/>
          <w:szCs w:val="20"/>
        </w:rPr>
      </w:pPr>
      <w:r w:rsidRPr="00A52DAA">
        <w:rPr>
          <w:rFonts w:ascii="LMRoman10-Bold" w:hAnsi="LMRoman10-Bold" w:cs="LMRoman10-Bold"/>
          <w:sz w:val="20"/>
          <w:szCs w:val="20"/>
        </w:rPr>
        <w:t xml:space="preserve">The System receives the request and verifies </w:t>
      </w:r>
      <w:r w:rsidR="006E7D09" w:rsidRPr="00A52DAA">
        <w:rPr>
          <w:rFonts w:ascii="LMRoman10-Bold" w:hAnsi="LMRoman10-Bold" w:cs="LMRoman10-Bold"/>
          <w:sz w:val="20"/>
          <w:szCs w:val="20"/>
        </w:rPr>
        <w:t>if the User or the Municipality can access the requested Data</w:t>
      </w:r>
    </w:p>
    <w:p w14:paraId="456201C9" w14:textId="3C941779" w:rsidR="007870B0" w:rsidRPr="00A52DAA" w:rsidRDefault="00C942F3" w:rsidP="002C0C48">
      <w:pPr>
        <w:pStyle w:val="ListParagraph"/>
        <w:numPr>
          <w:ilvl w:val="0"/>
          <w:numId w:val="8"/>
        </w:numPr>
        <w:spacing w:line="240" w:lineRule="auto"/>
        <w:rPr>
          <w:rFonts w:ascii="LMRoman10-Bold" w:hAnsi="LMRoman10-Bold" w:cs="LMRoman10-Bold"/>
          <w:sz w:val="20"/>
          <w:szCs w:val="20"/>
        </w:rPr>
      </w:pPr>
      <w:r w:rsidRPr="00A52DAA">
        <w:rPr>
          <w:rFonts w:ascii="LMRoman10-Bold" w:hAnsi="LMRoman10-Bold" w:cs="LMRoman10-Bold"/>
          <w:sz w:val="20"/>
          <w:szCs w:val="20"/>
        </w:rPr>
        <w:t>The System than retrieves the information from his knowledge and asks also</w:t>
      </w:r>
      <w:r w:rsidR="00252E36" w:rsidRPr="00A52DAA">
        <w:rPr>
          <w:rFonts w:ascii="LMRoman10-Bold" w:hAnsi="LMRoman10-Bold" w:cs="LMRoman10-Bold"/>
          <w:sz w:val="20"/>
          <w:szCs w:val="20"/>
        </w:rPr>
        <w:t xml:space="preserve"> the Municipality for their knowledge about the violations</w:t>
      </w:r>
      <w:r w:rsidR="00560600" w:rsidRPr="00A52DAA">
        <w:rPr>
          <w:rFonts w:ascii="LMRoman10-Bold" w:hAnsi="LMRoman10-Bold" w:cs="LMRoman10-Bold"/>
          <w:sz w:val="20"/>
          <w:szCs w:val="20"/>
        </w:rPr>
        <w:t>, if the Municipality of interests offers the service of retrieve the</w:t>
      </w:r>
      <w:r w:rsidR="00252E36" w:rsidRPr="00A52DAA">
        <w:rPr>
          <w:rFonts w:ascii="LMRoman10-Bold" w:hAnsi="LMRoman10-Bold" w:cs="LMRoman10-Bold"/>
          <w:sz w:val="20"/>
          <w:szCs w:val="20"/>
        </w:rPr>
        <w:t xml:space="preserve"> violations</w:t>
      </w:r>
    </w:p>
    <w:p w14:paraId="514FD563" w14:textId="69CECCE0" w:rsidR="00C942F3" w:rsidRPr="00A52DAA" w:rsidRDefault="007870B0" w:rsidP="002C0C48">
      <w:pPr>
        <w:pStyle w:val="ListParagraph"/>
        <w:numPr>
          <w:ilvl w:val="0"/>
          <w:numId w:val="8"/>
        </w:numPr>
        <w:spacing w:line="240" w:lineRule="auto"/>
        <w:rPr>
          <w:rFonts w:ascii="LMRoman10-Bold" w:hAnsi="LMRoman10-Bold" w:cs="LMRoman10-Bold"/>
          <w:sz w:val="20"/>
          <w:szCs w:val="20"/>
        </w:rPr>
      </w:pPr>
      <w:r w:rsidRPr="00A52DAA">
        <w:rPr>
          <w:rFonts w:ascii="LMRoman10-Bold" w:hAnsi="LMRoman10-Bold" w:cs="LMRoman10-Bold"/>
          <w:sz w:val="20"/>
          <w:szCs w:val="20"/>
        </w:rPr>
        <w:t>The System from the retrieved data mines the information</w:t>
      </w:r>
      <w:r w:rsidR="00C942F3" w:rsidRPr="00A52DAA">
        <w:rPr>
          <w:rFonts w:ascii="LMRoman10-Bold" w:hAnsi="LMRoman10-Bold" w:cs="LMRoman10-Bold"/>
          <w:sz w:val="20"/>
          <w:szCs w:val="20"/>
        </w:rPr>
        <w:t xml:space="preserve"> </w:t>
      </w:r>
    </w:p>
    <w:p w14:paraId="3D96A484" w14:textId="7DE62AF8" w:rsidR="007870B0" w:rsidRPr="00A52DAA" w:rsidRDefault="007870B0" w:rsidP="002C0C48">
      <w:pPr>
        <w:pStyle w:val="ListParagraph"/>
        <w:numPr>
          <w:ilvl w:val="0"/>
          <w:numId w:val="8"/>
        </w:numPr>
        <w:spacing w:line="240" w:lineRule="auto"/>
        <w:rPr>
          <w:rFonts w:ascii="LMRoman10-Bold" w:hAnsi="LMRoman10-Bold" w:cs="LMRoman10-Bold"/>
          <w:sz w:val="20"/>
          <w:szCs w:val="20"/>
        </w:rPr>
      </w:pPr>
      <w:r w:rsidRPr="00A52DAA">
        <w:rPr>
          <w:rFonts w:ascii="LMRoman10-Bold" w:hAnsi="LMRoman10-Bold" w:cs="LMRoman10-Bold"/>
          <w:sz w:val="20"/>
          <w:szCs w:val="20"/>
        </w:rPr>
        <w:t xml:space="preserve">The System elaborates a graphical representation of the data using the map provided by </w:t>
      </w:r>
      <w:r w:rsidR="00156161" w:rsidRPr="00A52DAA">
        <w:rPr>
          <w:rFonts w:ascii="LMRoman10-Bold" w:hAnsi="LMRoman10-Bold" w:cs="LMRoman10-Bold"/>
          <w:sz w:val="20"/>
          <w:szCs w:val="20"/>
        </w:rPr>
        <w:t>Maps Service</w:t>
      </w:r>
    </w:p>
    <w:p w14:paraId="4E7B7669" w14:textId="3BE9511A" w:rsidR="007870B0" w:rsidRPr="00A52DAA" w:rsidRDefault="007870B0" w:rsidP="002C0C48">
      <w:pPr>
        <w:pStyle w:val="ListParagraph"/>
        <w:numPr>
          <w:ilvl w:val="0"/>
          <w:numId w:val="8"/>
        </w:numPr>
        <w:spacing w:line="240" w:lineRule="auto"/>
        <w:rPr>
          <w:rFonts w:ascii="LMRoman10-Bold" w:hAnsi="LMRoman10-Bold" w:cs="LMRoman10-Bold"/>
          <w:sz w:val="20"/>
          <w:szCs w:val="20"/>
        </w:rPr>
      </w:pPr>
      <w:r w:rsidRPr="00A52DAA">
        <w:rPr>
          <w:rFonts w:ascii="LMRoman10-Bold" w:hAnsi="LMRoman10-Bold" w:cs="LMRoman10-Bold"/>
          <w:sz w:val="20"/>
          <w:szCs w:val="20"/>
        </w:rPr>
        <w:t>The System sends the result to the User or the Municipality</w:t>
      </w:r>
    </w:p>
    <w:p w14:paraId="00D91E0D" w14:textId="47954FC9" w:rsidR="007870B0" w:rsidRPr="00A52DAA" w:rsidRDefault="007870B0" w:rsidP="002C0C48">
      <w:pPr>
        <w:pStyle w:val="ListParagraph"/>
        <w:numPr>
          <w:ilvl w:val="0"/>
          <w:numId w:val="8"/>
        </w:numPr>
        <w:spacing w:line="240" w:lineRule="auto"/>
        <w:rPr>
          <w:rFonts w:ascii="LMRoman10-Bold" w:hAnsi="LMRoman10-Bold" w:cs="LMRoman10-Bold"/>
          <w:sz w:val="20"/>
          <w:szCs w:val="20"/>
        </w:rPr>
      </w:pPr>
      <w:r w:rsidRPr="00A52DAA">
        <w:rPr>
          <w:rFonts w:ascii="LMRoman10-Bold" w:hAnsi="LMRoman10-Bold" w:cs="LMRoman10-Bold"/>
          <w:sz w:val="20"/>
          <w:szCs w:val="20"/>
        </w:rPr>
        <w:t>The result is displayed to the terminal of the User or of the Municipality</w:t>
      </w:r>
    </w:p>
    <w:p w14:paraId="07B73522" w14:textId="0A2F9DFB" w:rsidR="00C942F3" w:rsidRPr="00A52DAA" w:rsidRDefault="00C942F3" w:rsidP="00C942F3">
      <w:pPr>
        <w:spacing w:line="240" w:lineRule="auto"/>
        <w:rPr>
          <w:rFonts w:ascii="LMRoman10-Bold" w:hAnsi="LMRoman10-Bold" w:cs="LMRoman10-Bold"/>
          <w:sz w:val="20"/>
          <w:szCs w:val="20"/>
        </w:rPr>
      </w:pPr>
      <w:r w:rsidRPr="00A52DAA">
        <w:rPr>
          <w:rFonts w:ascii="LMRoman10-Bold" w:hAnsi="LMRoman10-Bold" w:cs="LMRoman10-Bold"/>
          <w:b/>
          <w:bCs/>
          <w:sz w:val="20"/>
          <w:szCs w:val="20"/>
        </w:rPr>
        <w:t xml:space="preserve">Exit conditions: </w:t>
      </w:r>
      <w:r w:rsidR="007870B0" w:rsidRPr="00A52DAA">
        <w:rPr>
          <w:rFonts w:ascii="LMRoman10-Regular" w:hAnsi="LMRoman10-Regular" w:cs="LMRoman10-Regular"/>
          <w:sz w:val="20"/>
          <w:szCs w:val="20"/>
        </w:rPr>
        <w:t>The data correctly visualized by the User or the Municipality</w:t>
      </w:r>
      <w:r w:rsidR="007870B0" w:rsidRPr="00A52DAA">
        <w:rPr>
          <w:rFonts w:ascii="LMRoman10-Regular" w:hAnsi="LMRoman10-Regular" w:cs="LMRoman10-Regular"/>
          <w:sz w:val="20"/>
          <w:szCs w:val="20"/>
        </w:rPr>
        <w:br/>
      </w:r>
      <w:r w:rsidRPr="00A52DAA">
        <w:rPr>
          <w:rFonts w:ascii="LMRoman10-Bold" w:hAnsi="LMRoman10-Bold" w:cs="LMRoman10-Bold"/>
          <w:b/>
          <w:bCs/>
          <w:sz w:val="20"/>
          <w:szCs w:val="20"/>
        </w:rPr>
        <w:t xml:space="preserve">Exceptions: </w:t>
      </w:r>
      <w:r w:rsidR="007870B0" w:rsidRPr="00A52DAA">
        <w:rPr>
          <w:rFonts w:ascii="LMRoman10-Bold" w:hAnsi="LMRoman10-Bold" w:cs="LMRoman10-Bold"/>
          <w:sz w:val="20"/>
          <w:szCs w:val="20"/>
        </w:rPr>
        <w:t xml:space="preserve">The System cannot understand the analysis request, the System cannot retrieve enough data for the Data Analysis, the System cannot access his knowledge of the violations or the knowledge of the Municipality, the system cannot interpreted the data that it has retrieved (for example </w:t>
      </w:r>
      <w:r w:rsidR="00156161" w:rsidRPr="00A52DAA">
        <w:rPr>
          <w:rFonts w:ascii="LMRoman10-Bold" w:hAnsi="LMRoman10-Bold" w:cs="LMRoman10-Bold"/>
          <w:sz w:val="20"/>
          <w:szCs w:val="20"/>
        </w:rPr>
        <w:t>Maps Service</w:t>
      </w:r>
      <w:r w:rsidR="007870B0" w:rsidRPr="00A52DAA">
        <w:rPr>
          <w:rFonts w:ascii="LMRoman10-Bold" w:hAnsi="LMRoman10-Bold" w:cs="LMRoman10-Bold"/>
          <w:sz w:val="20"/>
          <w:szCs w:val="20"/>
        </w:rPr>
        <w:t xml:space="preserve"> cannot understand the position), the User or the Municipality has the wrong right access for the requested data analysis</w:t>
      </w:r>
      <w:r w:rsidR="00916EB0" w:rsidRPr="00A52DAA">
        <w:rPr>
          <w:rFonts w:ascii="LMRoman10-Bold" w:hAnsi="LMRoman10-Bold" w:cs="LMRoman10-Bold"/>
          <w:sz w:val="20"/>
          <w:szCs w:val="20"/>
        </w:rPr>
        <w:t xml:space="preserve">, in all of this case the operation is aborted by the System and the User or the Municipality need to </w:t>
      </w:r>
      <w:r w:rsidR="00683D18" w:rsidRPr="00A52DAA">
        <w:rPr>
          <w:rFonts w:ascii="LMRoman10-Bold" w:hAnsi="LMRoman10-Bold" w:cs="LMRoman10-Bold"/>
          <w:sz w:val="20"/>
          <w:szCs w:val="20"/>
        </w:rPr>
        <w:t>redo the request.</w:t>
      </w:r>
    </w:p>
    <w:p w14:paraId="4951D818" w14:textId="63DBF023" w:rsidR="007870B0" w:rsidRPr="00A52DAA" w:rsidRDefault="007870B0" w:rsidP="00C942F3">
      <w:pPr>
        <w:spacing w:line="240" w:lineRule="auto"/>
        <w:rPr>
          <w:rFonts w:ascii="LMRoman10-Bold" w:hAnsi="LMRoman10-Bold" w:cs="LMRoman10-Bold"/>
          <w:sz w:val="20"/>
          <w:szCs w:val="20"/>
        </w:rPr>
      </w:pPr>
    </w:p>
    <w:p w14:paraId="796912A4" w14:textId="7900E8D2" w:rsidR="007870B0" w:rsidRPr="00A52DAA" w:rsidRDefault="00357DE5" w:rsidP="007870B0">
      <w:pPr>
        <w:rPr>
          <w:b/>
          <w:bCs/>
          <w:sz w:val="28"/>
          <w:szCs w:val="28"/>
        </w:rPr>
      </w:pPr>
      <w:bookmarkStart w:id="233" w:name="ViolationsRequest"/>
      <w:r w:rsidRPr="00A52DAA">
        <w:rPr>
          <w:b/>
          <w:bCs/>
          <w:sz w:val="28"/>
          <w:szCs w:val="28"/>
        </w:rPr>
        <w:t xml:space="preserve">U5: </w:t>
      </w:r>
      <w:r w:rsidR="007870B0" w:rsidRPr="00A52DAA">
        <w:rPr>
          <w:b/>
          <w:bCs/>
          <w:sz w:val="28"/>
          <w:szCs w:val="28"/>
        </w:rPr>
        <w:t>Violations Request</w:t>
      </w:r>
    </w:p>
    <w:bookmarkEnd w:id="233"/>
    <w:p w14:paraId="4EFD1803" w14:textId="3C484031" w:rsidR="007870B0" w:rsidRPr="00A52DAA" w:rsidRDefault="007870B0" w:rsidP="007870B0">
      <w:pPr>
        <w:spacing w:line="240" w:lineRule="auto"/>
      </w:pPr>
      <w:r w:rsidRPr="00A52DAA">
        <w:rPr>
          <w:b/>
          <w:bCs/>
        </w:rPr>
        <w:t>Actors</w:t>
      </w:r>
      <w:r w:rsidRPr="00A52DAA">
        <w:t xml:space="preserve">: Municipality, </w:t>
      </w:r>
      <w:r w:rsidR="00156161" w:rsidRPr="00A52DAA">
        <w:t>Maps Service</w:t>
      </w:r>
      <w:r w:rsidR="00D20FE0" w:rsidRPr="00A52DAA">
        <w:t>.</w:t>
      </w:r>
      <w:r w:rsidRPr="00A52DAA">
        <w:br/>
      </w:r>
      <w:r w:rsidRPr="00A52DAA">
        <w:rPr>
          <w:b/>
          <w:bCs/>
        </w:rPr>
        <w:t>Entry conditions</w:t>
      </w:r>
      <w:r w:rsidRPr="00A52DAA">
        <w:t xml:space="preserve">: The </w:t>
      </w:r>
      <w:r w:rsidR="00D20FE0" w:rsidRPr="00A52DAA">
        <w:t>Municipality wants to retrieve the violations notified to the System.</w:t>
      </w:r>
      <w:r w:rsidRPr="00A52DAA">
        <w:br/>
      </w:r>
      <w:r w:rsidRPr="00A52DAA">
        <w:rPr>
          <w:b/>
          <w:bCs/>
        </w:rPr>
        <w:t>Flow of events</w:t>
      </w:r>
      <w:r w:rsidRPr="00A52DAA">
        <w:t>:</w:t>
      </w:r>
    </w:p>
    <w:p w14:paraId="1797D8C7" w14:textId="15F66D20" w:rsidR="00D20FE0" w:rsidRPr="00A52DAA" w:rsidRDefault="00D20FE0" w:rsidP="002C0C48">
      <w:pPr>
        <w:pStyle w:val="ListParagraph"/>
        <w:numPr>
          <w:ilvl w:val="0"/>
          <w:numId w:val="9"/>
        </w:numPr>
        <w:spacing w:line="240" w:lineRule="auto"/>
        <w:rPr>
          <w:rFonts w:ascii="LMRoman10-Bold" w:hAnsi="LMRoman10-Bold" w:cs="LMRoman10-Bold"/>
          <w:sz w:val="20"/>
          <w:szCs w:val="20"/>
        </w:rPr>
      </w:pPr>
      <w:r w:rsidRPr="00A52DAA">
        <w:rPr>
          <w:rFonts w:ascii="LMRoman10-Bold" w:hAnsi="LMRoman10-Bold" w:cs="LMRoman10-Bold"/>
          <w:sz w:val="20"/>
          <w:szCs w:val="20"/>
        </w:rPr>
        <w:t>The Municipality sign in</w:t>
      </w:r>
    </w:p>
    <w:p w14:paraId="29C51D46" w14:textId="6171F17C" w:rsidR="00D20FE0" w:rsidRPr="00A52DAA" w:rsidRDefault="00D20FE0" w:rsidP="002C0C48">
      <w:pPr>
        <w:pStyle w:val="ListParagraph"/>
        <w:numPr>
          <w:ilvl w:val="0"/>
          <w:numId w:val="9"/>
        </w:numPr>
        <w:spacing w:line="240" w:lineRule="auto"/>
        <w:rPr>
          <w:rFonts w:ascii="LMRoman10-Bold" w:hAnsi="LMRoman10-Bold" w:cs="LMRoman10-Bold"/>
          <w:sz w:val="20"/>
          <w:szCs w:val="20"/>
        </w:rPr>
      </w:pPr>
      <w:r w:rsidRPr="00A52DAA">
        <w:rPr>
          <w:rFonts w:ascii="LMRoman10-Bold" w:hAnsi="LMRoman10-Bold" w:cs="LMRoman10-Bold"/>
          <w:sz w:val="20"/>
          <w:szCs w:val="20"/>
        </w:rPr>
        <w:t>The Municipality asks for an update of the latest notified violations to the System or it asks to retrieve some violations</w:t>
      </w:r>
    </w:p>
    <w:p w14:paraId="6E02EAC5" w14:textId="4ED07663" w:rsidR="00D20FE0" w:rsidRPr="00A52DAA" w:rsidRDefault="00D20FE0" w:rsidP="002C0C48">
      <w:pPr>
        <w:pStyle w:val="ListParagraph"/>
        <w:numPr>
          <w:ilvl w:val="0"/>
          <w:numId w:val="9"/>
        </w:numPr>
        <w:spacing w:line="240" w:lineRule="auto"/>
        <w:rPr>
          <w:rFonts w:ascii="LMRoman10-Bold" w:hAnsi="LMRoman10-Bold" w:cs="LMRoman10-Bold"/>
          <w:sz w:val="20"/>
          <w:szCs w:val="20"/>
        </w:rPr>
      </w:pPr>
      <w:r w:rsidRPr="00A52DAA">
        <w:rPr>
          <w:rFonts w:ascii="LMRoman10-Bold" w:hAnsi="LMRoman10-Bold" w:cs="LMRoman10-Bold"/>
          <w:sz w:val="20"/>
          <w:szCs w:val="20"/>
        </w:rPr>
        <w:t>The System elaborate the request and retrieve all the latest violations concerning the Municipality, and he verifies the right access to the violations</w:t>
      </w:r>
    </w:p>
    <w:p w14:paraId="0C73F151" w14:textId="4C3B4FA9" w:rsidR="00D20FE0" w:rsidRPr="00A52DAA" w:rsidRDefault="00D20FE0" w:rsidP="002C0C48">
      <w:pPr>
        <w:pStyle w:val="ListParagraph"/>
        <w:numPr>
          <w:ilvl w:val="0"/>
          <w:numId w:val="9"/>
        </w:numPr>
        <w:spacing w:line="240" w:lineRule="auto"/>
        <w:rPr>
          <w:rFonts w:ascii="LMRoman10-Bold" w:hAnsi="LMRoman10-Bold" w:cs="LMRoman10-Bold"/>
          <w:sz w:val="20"/>
          <w:szCs w:val="20"/>
        </w:rPr>
      </w:pPr>
      <w:r w:rsidRPr="00A52DAA">
        <w:rPr>
          <w:rFonts w:ascii="LMRoman10-Bold" w:hAnsi="LMRoman10-Bold" w:cs="LMRoman10-Bold"/>
          <w:sz w:val="20"/>
          <w:szCs w:val="20"/>
        </w:rPr>
        <w:t>The System sends the latest violations to the Municipality</w:t>
      </w:r>
    </w:p>
    <w:p w14:paraId="1A6BD60C" w14:textId="2388B6A0" w:rsidR="00D20FE0" w:rsidRPr="00A52DAA" w:rsidRDefault="00D20FE0" w:rsidP="002C0C48">
      <w:pPr>
        <w:pStyle w:val="ListParagraph"/>
        <w:numPr>
          <w:ilvl w:val="0"/>
          <w:numId w:val="9"/>
        </w:numPr>
        <w:spacing w:line="240" w:lineRule="auto"/>
        <w:rPr>
          <w:rFonts w:ascii="LMRoman10-Bold" w:hAnsi="LMRoman10-Bold" w:cs="LMRoman10-Bold"/>
          <w:sz w:val="20"/>
          <w:szCs w:val="20"/>
        </w:rPr>
      </w:pPr>
      <w:r w:rsidRPr="00A52DAA">
        <w:rPr>
          <w:rFonts w:ascii="LMRoman10-Bold" w:hAnsi="LMRoman10-Bold" w:cs="LMRoman10-Bold"/>
          <w:sz w:val="20"/>
          <w:szCs w:val="20"/>
        </w:rPr>
        <w:t>The Municipality access the update sends by the System</w:t>
      </w:r>
    </w:p>
    <w:p w14:paraId="2BFEF61B" w14:textId="15294BF6" w:rsidR="007870B0" w:rsidRPr="00A52DAA" w:rsidRDefault="007870B0" w:rsidP="007870B0">
      <w:pPr>
        <w:spacing w:line="240" w:lineRule="auto"/>
        <w:rPr>
          <w:rFonts w:ascii="LMRoman10-Bold" w:hAnsi="LMRoman10-Bold" w:cs="LMRoman10-Bold"/>
          <w:sz w:val="20"/>
          <w:szCs w:val="20"/>
        </w:rPr>
      </w:pPr>
      <w:r w:rsidRPr="00A52DAA">
        <w:rPr>
          <w:rFonts w:ascii="LMRoman10-Bold" w:hAnsi="LMRoman10-Bold" w:cs="LMRoman10-Bold"/>
          <w:b/>
          <w:bCs/>
          <w:sz w:val="20"/>
          <w:szCs w:val="20"/>
        </w:rPr>
        <w:t xml:space="preserve">Exit conditions: </w:t>
      </w:r>
      <w:r w:rsidRPr="00A52DAA">
        <w:rPr>
          <w:rFonts w:ascii="LMRoman10-Regular" w:hAnsi="LMRoman10-Regular" w:cs="LMRoman10-Regular"/>
          <w:sz w:val="20"/>
          <w:szCs w:val="20"/>
        </w:rPr>
        <w:t xml:space="preserve">The </w:t>
      </w:r>
      <w:r w:rsidR="00D20FE0" w:rsidRPr="00A52DAA">
        <w:rPr>
          <w:rFonts w:ascii="LMRoman10-Regular" w:hAnsi="LMRoman10-Regular" w:cs="LMRoman10-Regular"/>
          <w:sz w:val="20"/>
          <w:szCs w:val="20"/>
        </w:rPr>
        <w:t>Municipality get the latest violations concerning its authority</w:t>
      </w:r>
      <w:r w:rsidRPr="00A52DAA">
        <w:rPr>
          <w:rFonts w:ascii="LMRoman10-Regular" w:hAnsi="LMRoman10-Regular" w:cs="LMRoman10-Regular"/>
          <w:sz w:val="20"/>
          <w:szCs w:val="20"/>
        </w:rPr>
        <w:br/>
      </w:r>
      <w:r w:rsidRPr="00A52DAA">
        <w:rPr>
          <w:rFonts w:ascii="LMRoman10-Bold" w:hAnsi="LMRoman10-Bold" w:cs="LMRoman10-Bold"/>
          <w:b/>
          <w:bCs/>
          <w:sz w:val="20"/>
          <w:szCs w:val="20"/>
        </w:rPr>
        <w:t xml:space="preserve">Exceptions: </w:t>
      </w:r>
      <w:r w:rsidR="00D20FE0" w:rsidRPr="00A52DAA">
        <w:rPr>
          <w:rFonts w:ascii="LMRoman10-Bold" w:hAnsi="LMRoman10-Bold" w:cs="LMRoman10-Bold"/>
          <w:sz w:val="20"/>
          <w:szCs w:val="20"/>
        </w:rPr>
        <w:t xml:space="preserve">The Municipality cannot sign </w:t>
      </w:r>
      <w:r w:rsidR="00683D18" w:rsidRPr="00A52DAA">
        <w:rPr>
          <w:rFonts w:ascii="LMRoman10-Bold" w:hAnsi="LMRoman10-Bold" w:cs="LMRoman10-Bold"/>
          <w:sz w:val="20"/>
          <w:szCs w:val="20"/>
        </w:rPr>
        <w:t>in;</w:t>
      </w:r>
      <w:r w:rsidR="00D20FE0" w:rsidRPr="00A52DAA">
        <w:rPr>
          <w:rFonts w:ascii="LMRoman10-Bold" w:hAnsi="LMRoman10-Bold" w:cs="LMRoman10-Bold"/>
          <w:sz w:val="20"/>
          <w:szCs w:val="20"/>
        </w:rPr>
        <w:t xml:space="preserve"> the municipality requests some violations that don’t concern the Municipality’s authority</w:t>
      </w:r>
      <w:r w:rsidR="00683D18" w:rsidRPr="00A52DAA">
        <w:rPr>
          <w:rFonts w:ascii="LMRoman10-Bold" w:hAnsi="LMRoman10-Bold" w:cs="LMRoman10-Bold"/>
          <w:sz w:val="20"/>
          <w:szCs w:val="20"/>
        </w:rPr>
        <w:t>, in all of this case the System abort the operation and the Municipality will receives an error message</w:t>
      </w:r>
      <w:r w:rsidR="00560600" w:rsidRPr="00A52DAA">
        <w:rPr>
          <w:rFonts w:ascii="LMRoman10-Bold" w:hAnsi="LMRoman10-Bold" w:cs="LMRoman10-Bold"/>
          <w:sz w:val="20"/>
          <w:szCs w:val="20"/>
        </w:rPr>
        <w:t>, and the operation needs to be redo</w:t>
      </w:r>
      <w:r w:rsidR="00683D18" w:rsidRPr="00A52DAA">
        <w:rPr>
          <w:rFonts w:ascii="LMRoman10-Bold" w:hAnsi="LMRoman10-Bold" w:cs="LMRoman10-Bold"/>
          <w:sz w:val="20"/>
          <w:szCs w:val="20"/>
        </w:rPr>
        <w:t>.</w:t>
      </w:r>
    </w:p>
    <w:p w14:paraId="55291392" w14:textId="23E0BB35" w:rsidR="00D20FE0" w:rsidRPr="00A52DAA" w:rsidRDefault="00D20FE0" w:rsidP="007870B0">
      <w:pPr>
        <w:spacing w:line="240" w:lineRule="auto"/>
        <w:rPr>
          <w:rFonts w:ascii="LMRoman10-Bold" w:hAnsi="LMRoman10-Bold" w:cs="LMRoman10-Bold"/>
          <w:sz w:val="20"/>
          <w:szCs w:val="20"/>
        </w:rPr>
      </w:pPr>
    </w:p>
    <w:p w14:paraId="1D8D9295" w14:textId="4309B397" w:rsidR="00D20FE0" w:rsidRPr="00A52DAA" w:rsidRDefault="00357DE5" w:rsidP="00D20FE0">
      <w:pPr>
        <w:rPr>
          <w:b/>
          <w:bCs/>
          <w:sz w:val="28"/>
          <w:szCs w:val="28"/>
        </w:rPr>
      </w:pPr>
      <w:bookmarkStart w:id="234" w:name="MunicipalityRegistration"/>
      <w:r w:rsidRPr="00A52DAA">
        <w:rPr>
          <w:b/>
          <w:bCs/>
          <w:sz w:val="28"/>
          <w:szCs w:val="28"/>
        </w:rPr>
        <w:lastRenderedPageBreak/>
        <w:t xml:space="preserve">U6: </w:t>
      </w:r>
      <w:r w:rsidR="00D20FE0" w:rsidRPr="00A52DAA">
        <w:rPr>
          <w:b/>
          <w:bCs/>
          <w:sz w:val="28"/>
          <w:szCs w:val="28"/>
        </w:rPr>
        <w:t>Municipality Registration</w:t>
      </w:r>
    </w:p>
    <w:bookmarkEnd w:id="234"/>
    <w:p w14:paraId="6D6D75E4" w14:textId="77777777" w:rsidR="00D20FE0" w:rsidRPr="00A52DAA" w:rsidRDefault="00D20FE0" w:rsidP="00D20FE0">
      <w:pPr>
        <w:spacing w:line="240" w:lineRule="auto"/>
      </w:pPr>
      <w:r w:rsidRPr="00A52DAA">
        <w:rPr>
          <w:b/>
          <w:bCs/>
        </w:rPr>
        <w:t>Actors</w:t>
      </w:r>
      <w:r w:rsidRPr="00A52DAA">
        <w:t>: Municipality</w:t>
      </w:r>
      <w:r w:rsidRPr="00A52DAA">
        <w:br/>
      </w:r>
      <w:r w:rsidRPr="00A52DAA">
        <w:rPr>
          <w:b/>
          <w:bCs/>
        </w:rPr>
        <w:t>Entry conditions</w:t>
      </w:r>
      <w:r w:rsidRPr="00A52DAA">
        <w:t>: The Municipality wants to perform a registration</w:t>
      </w:r>
      <w:r w:rsidRPr="00A52DAA">
        <w:br/>
      </w:r>
      <w:r w:rsidRPr="00A52DAA">
        <w:rPr>
          <w:b/>
          <w:bCs/>
        </w:rPr>
        <w:t>Flow of events</w:t>
      </w:r>
      <w:r w:rsidRPr="00A52DAA">
        <w:t>:</w:t>
      </w:r>
    </w:p>
    <w:p w14:paraId="7E7D7341" w14:textId="16292136" w:rsidR="00D20FE0" w:rsidRPr="00A52DAA" w:rsidRDefault="00D20FE0" w:rsidP="002C0C48">
      <w:pPr>
        <w:pStyle w:val="ListParagraph"/>
        <w:numPr>
          <w:ilvl w:val="0"/>
          <w:numId w:val="10"/>
        </w:numPr>
        <w:spacing w:line="240" w:lineRule="auto"/>
      </w:pPr>
      <w:r w:rsidRPr="00A52DAA">
        <w:t>The Municipality request a registration operation</w:t>
      </w:r>
    </w:p>
    <w:p w14:paraId="32F15F78" w14:textId="6C5C3477" w:rsidR="00D20FE0" w:rsidRPr="00A52DAA" w:rsidRDefault="00D20FE0" w:rsidP="002C0C48">
      <w:pPr>
        <w:pStyle w:val="ListParagraph"/>
        <w:numPr>
          <w:ilvl w:val="0"/>
          <w:numId w:val="10"/>
        </w:numPr>
        <w:spacing w:line="240" w:lineRule="auto"/>
      </w:pPr>
      <w:r w:rsidRPr="00A52DAA">
        <w:t xml:space="preserve">The System asks the Municipality to </w:t>
      </w:r>
      <w:r w:rsidR="00BA68E9" w:rsidRPr="00A52DAA">
        <w:t>insert his Contract Code</w:t>
      </w:r>
    </w:p>
    <w:p w14:paraId="2855B324" w14:textId="3FB4E99C" w:rsidR="00BA68E9" w:rsidRPr="00A52DAA" w:rsidRDefault="00BA68E9" w:rsidP="002C0C48">
      <w:pPr>
        <w:pStyle w:val="ListParagraph"/>
        <w:numPr>
          <w:ilvl w:val="0"/>
          <w:numId w:val="10"/>
        </w:numPr>
        <w:spacing w:line="240" w:lineRule="auto"/>
      </w:pPr>
      <w:r w:rsidRPr="00A52DAA">
        <w:t>The System verify the contract code of the Municipality</w:t>
      </w:r>
    </w:p>
    <w:p w14:paraId="1A72D699" w14:textId="7AF75DA4" w:rsidR="00BA68E9" w:rsidRPr="00A52DAA" w:rsidRDefault="00BA68E9" w:rsidP="002C0C48">
      <w:pPr>
        <w:pStyle w:val="ListParagraph"/>
        <w:numPr>
          <w:ilvl w:val="0"/>
          <w:numId w:val="10"/>
        </w:numPr>
        <w:spacing w:line="240" w:lineRule="auto"/>
      </w:pPr>
      <w:r w:rsidRPr="00A52DAA">
        <w:t>The System asks the Municipality to</w:t>
      </w:r>
      <w:r w:rsidR="00560600" w:rsidRPr="00A52DAA">
        <w:t xml:space="preserve"> select the credential for the next login operation</w:t>
      </w:r>
    </w:p>
    <w:p w14:paraId="6DB1290C" w14:textId="1A020DD1" w:rsidR="00BA68E9" w:rsidRPr="00A52DAA" w:rsidRDefault="00BA68E9" w:rsidP="002C0C48">
      <w:pPr>
        <w:pStyle w:val="ListParagraph"/>
        <w:numPr>
          <w:ilvl w:val="0"/>
          <w:numId w:val="10"/>
        </w:numPr>
        <w:spacing w:line="240" w:lineRule="auto"/>
      </w:pPr>
      <w:r w:rsidRPr="00A52DAA">
        <w:t xml:space="preserve">The Municipality </w:t>
      </w:r>
      <w:r w:rsidR="00560600" w:rsidRPr="00A52DAA">
        <w:t>sends the required credentials</w:t>
      </w:r>
    </w:p>
    <w:p w14:paraId="11C074D2" w14:textId="2B42C823" w:rsidR="00560600" w:rsidRPr="00A52DAA" w:rsidRDefault="00BA68E9" w:rsidP="002C0C48">
      <w:pPr>
        <w:pStyle w:val="ListParagraph"/>
        <w:numPr>
          <w:ilvl w:val="0"/>
          <w:numId w:val="10"/>
        </w:numPr>
        <w:spacing w:line="240" w:lineRule="auto"/>
      </w:pPr>
      <w:r w:rsidRPr="00A52DAA">
        <w:t xml:space="preserve">The System memorize the </w:t>
      </w:r>
      <w:r w:rsidR="00560600" w:rsidRPr="00A52DAA">
        <w:t xml:space="preserve">credentials </w:t>
      </w:r>
      <w:r w:rsidRPr="00A52DAA">
        <w:t>choose by the Municipality</w:t>
      </w:r>
    </w:p>
    <w:p w14:paraId="3C04A2CF" w14:textId="55A99311" w:rsidR="00560600" w:rsidRPr="00A52DAA" w:rsidRDefault="00560600" w:rsidP="002C0C48">
      <w:pPr>
        <w:pStyle w:val="ListParagraph"/>
        <w:numPr>
          <w:ilvl w:val="0"/>
          <w:numId w:val="10"/>
        </w:numPr>
        <w:spacing w:line="240" w:lineRule="auto"/>
      </w:pPr>
      <w:r w:rsidRPr="00A52DAA">
        <w:t>The System ask the Municipality if they offer a service for retriev</w:t>
      </w:r>
      <w:r w:rsidR="008B3087" w:rsidRPr="00A52DAA">
        <w:t>e the violations store by them</w:t>
      </w:r>
    </w:p>
    <w:p w14:paraId="67374C50" w14:textId="6F4B7AA9" w:rsidR="00560600" w:rsidRPr="00A52DAA" w:rsidRDefault="00560600" w:rsidP="002C0C48">
      <w:pPr>
        <w:pStyle w:val="ListParagraph"/>
        <w:numPr>
          <w:ilvl w:val="1"/>
          <w:numId w:val="10"/>
        </w:numPr>
        <w:spacing w:line="240" w:lineRule="auto"/>
      </w:pPr>
      <w:r w:rsidRPr="00A52DAA">
        <w:t>If so, the Municipality sends the credential that the System can use to access this service</w:t>
      </w:r>
    </w:p>
    <w:p w14:paraId="3DAD9483" w14:textId="3AA6F027" w:rsidR="00560600" w:rsidRPr="00A52DAA" w:rsidRDefault="00560600" w:rsidP="002C0C48">
      <w:pPr>
        <w:pStyle w:val="ListParagraph"/>
        <w:numPr>
          <w:ilvl w:val="1"/>
          <w:numId w:val="10"/>
        </w:numPr>
        <w:spacing w:line="240" w:lineRule="auto"/>
      </w:pPr>
      <w:r w:rsidRPr="00A52DAA">
        <w:t>Then the System verify the credentials provided by the Municipality</w:t>
      </w:r>
    </w:p>
    <w:p w14:paraId="08C4041C" w14:textId="41B97475" w:rsidR="00BA68E9" w:rsidRPr="00A52DAA" w:rsidRDefault="00BA68E9" w:rsidP="002C0C48">
      <w:pPr>
        <w:pStyle w:val="ListParagraph"/>
        <w:numPr>
          <w:ilvl w:val="0"/>
          <w:numId w:val="10"/>
        </w:numPr>
        <w:spacing w:line="240" w:lineRule="auto"/>
      </w:pPr>
      <w:r w:rsidRPr="00A52DAA">
        <w:t>The Municipality is informed of the operation’s success</w:t>
      </w:r>
    </w:p>
    <w:p w14:paraId="14776E0A" w14:textId="4C6EE7A1" w:rsidR="00B51351" w:rsidRPr="00A52DAA" w:rsidRDefault="00D20FE0" w:rsidP="00D20FE0">
      <w:pPr>
        <w:spacing w:line="240" w:lineRule="auto"/>
        <w:rPr>
          <w:rFonts w:ascii="LMRoman10-Bold" w:hAnsi="LMRoman10-Bold" w:cs="LMRoman10-Bold"/>
          <w:sz w:val="20"/>
          <w:szCs w:val="20"/>
        </w:rPr>
      </w:pPr>
      <w:r w:rsidRPr="00A52DAA">
        <w:rPr>
          <w:rFonts w:ascii="LMRoman10-Bold" w:hAnsi="LMRoman10-Bold" w:cs="LMRoman10-Bold"/>
          <w:b/>
          <w:bCs/>
          <w:sz w:val="20"/>
          <w:szCs w:val="20"/>
        </w:rPr>
        <w:t xml:space="preserve">Exit conditions: </w:t>
      </w:r>
      <w:r w:rsidRPr="00A52DAA">
        <w:rPr>
          <w:rFonts w:ascii="LMRoman10-Regular" w:hAnsi="LMRoman10-Regular" w:cs="LMRoman10-Regular"/>
          <w:sz w:val="20"/>
          <w:szCs w:val="20"/>
        </w:rPr>
        <w:t>The</w:t>
      </w:r>
      <w:r w:rsidR="00BA68E9" w:rsidRPr="00A52DAA">
        <w:rPr>
          <w:rFonts w:ascii="LMRoman10-Regular" w:hAnsi="LMRoman10-Regular" w:cs="LMRoman10-Regular"/>
          <w:sz w:val="20"/>
          <w:szCs w:val="20"/>
        </w:rPr>
        <w:t xml:space="preserve"> Municipality has been correctly registered and can access the services of the System</w:t>
      </w:r>
      <w:r w:rsidRPr="00A52DAA">
        <w:rPr>
          <w:rFonts w:ascii="LMRoman10-Regular" w:hAnsi="LMRoman10-Regular" w:cs="LMRoman10-Regular"/>
          <w:sz w:val="20"/>
          <w:szCs w:val="20"/>
        </w:rPr>
        <w:br/>
      </w:r>
      <w:r w:rsidRPr="00A52DAA">
        <w:rPr>
          <w:rFonts w:ascii="LMRoman10-Bold" w:hAnsi="LMRoman10-Bold" w:cs="LMRoman10-Bold"/>
          <w:b/>
          <w:bCs/>
          <w:sz w:val="20"/>
          <w:szCs w:val="20"/>
        </w:rPr>
        <w:t xml:space="preserve">Exceptions: </w:t>
      </w:r>
      <w:r w:rsidR="00BA68E9" w:rsidRPr="00A52DAA">
        <w:rPr>
          <w:rFonts w:ascii="LMRoman10-Bold" w:hAnsi="LMRoman10-Bold" w:cs="LMRoman10-Bold"/>
          <w:sz w:val="20"/>
          <w:szCs w:val="20"/>
        </w:rPr>
        <w:t>The Municipality provides a wrong Contract Code</w:t>
      </w:r>
      <w:r w:rsidR="00560600" w:rsidRPr="00A52DAA">
        <w:rPr>
          <w:rFonts w:ascii="LMRoman10-Bold" w:hAnsi="LMRoman10-Bold" w:cs="LMRoman10-Bold"/>
          <w:sz w:val="20"/>
          <w:szCs w:val="20"/>
        </w:rPr>
        <w:t>, the Municipality provides wrong credentials to access their service (if the provides the service of access th</w:t>
      </w:r>
      <w:r w:rsidR="008B3087" w:rsidRPr="00A52DAA">
        <w:rPr>
          <w:rFonts w:ascii="LMRoman10-Bold" w:hAnsi="LMRoman10-Bold" w:cs="LMRoman10-Bold"/>
          <w:sz w:val="20"/>
          <w:szCs w:val="20"/>
        </w:rPr>
        <w:t>eir stored violations</w:t>
      </w:r>
      <w:r w:rsidR="00560600" w:rsidRPr="00A52DAA">
        <w:rPr>
          <w:rFonts w:ascii="LMRoman10-Bold" w:hAnsi="LMRoman10-Bold" w:cs="LMRoman10-Bold"/>
          <w:sz w:val="20"/>
          <w:szCs w:val="20"/>
        </w:rPr>
        <w:t>),</w:t>
      </w:r>
      <w:r w:rsidR="00683D18" w:rsidRPr="00A52DAA">
        <w:rPr>
          <w:rFonts w:ascii="LMRoman10-Bold" w:hAnsi="LMRoman10-Bold" w:cs="LMRoman10-Bold"/>
          <w:sz w:val="20"/>
          <w:szCs w:val="20"/>
        </w:rPr>
        <w:t xml:space="preserve"> in all of this case the Municipality receives an error messages</w:t>
      </w:r>
      <w:r w:rsidR="00560600" w:rsidRPr="00A52DAA">
        <w:rPr>
          <w:rFonts w:ascii="LMRoman10-Bold" w:hAnsi="LMRoman10-Bold" w:cs="LMRoman10-Bold"/>
          <w:sz w:val="20"/>
          <w:szCs w:val="20"/>
        </w:rPr>
        <w:t>, and the operation needs to be redo</w:t>
      </w:r>
      <w:r w:rsidR="00683D18" w:rsidRPr="00A52DAA">
        <w:rPr>
          <w:rFonts w:ascii="LMRoman10-Bold" w:hAnsi="LMRoman10-Bold" w:cs="LMRoman10-Bold"/>
          <w:sz w:val="20"/>
          <w:szCs w:val="20"/>
        </w:rPr>
        <w:t>.</w:t>
      </w:r>
    </w:p>
    <w:p w14:paraId="318C9532" w14:textId="79445B1B" w:rsidR="00C76DC7" w:rsidRPr="00A52DAA" w:rsidRDefault="00C76DC7" w:rsidP="00D20FE0">
      <w:pPr>
        <w:spacing w:line="240" w:lineRule="auto"/>
        <w:rPr>
          <w:rFonts w:ascii="LMRoman10-Bold" w:hAnsi="LMRoman10-Bold" w:cs="LMRoman10-Bold"/>
          <w:sz w:val="20"/>
          <w:szCs w:val="20"/>
        </w:rPr>
      </w:pPr>
    </w:p>
    <w:p w14:paraId="06ED415D" w14:textId="53D55D68" w:rsidR="00C76DC7" w:rsidRPr="00A52DAA" w:rsidRDefault="00357DE5" w:rsidP="00C76DC7">
      <w:pPr>
        <w:rPr>
          <w:b/>
          <w:bCs/>
          <w:sz w:val="28"/>
          <w:szCs w:val="28"/>
        </w:rPr>
      </w:pPr>
      <w:bookmarkStart w:id="235" w:name="ReportElaboration"/>
      <w:r w:rsidRPr="00A52DAA">
        <w:rPr>
          <w:b/>
          <w:bCs/>
          <w:sz w:val="28"/>
          <w:szCs w:val="28"/>
        </w:rPr>
        <w:t xml:space="preserve">U7: </w:t>
      </w:r>
      <w:r w:rsidR="00C76DC7" w:rsidRPr="00A52DAA">
        <w:rPr>
          <w:b/>
          <w:bCs/>
          <w:sz w:val="28"/>
          <w:szCs w:val="28"/>
        </w:rPr>
        <w:t>Report Elaboration</w:t>
      </w:r>
    </w:p>
    <w:bookmarkEnd w:id="235"/>
    <w:p w14:paraId="56F13F96" w14:textId="101F7FA3" w:rsidR="00C76DC7" w:rsidRPr="00A52DAA" w:rsidRDefault="00C76DC7" w:rsidP="00C76DC7">
      <w:pPr>
        <w:spacing w:line="240" w:lineRule="auto"/>
      </w:pPr>
      <w:r w:rsidRPr="00A52DAA">
        <w:rPr>
          <w:b/>
          <w:bCs/>
        </w:rPr>
        <w:t>Actors</w:t>
      </w:r>
      <w:r w:rsidRPr="00A52DAA">
        <w:t xml:space="preserve">: Maps Service, License Plate Recognizer </w:t>
      </w:r>
      <w:r w:rsidRPr="00A52DAA">
        <w:br/>
      </w:r>
      <w:r w:rsidRPr="00A52DAA">
        <w:rPr>
          <w:b/>
          <w:bCs/>
        </w:rPr>
        <w:t>Entry conditions</w:t>
      </w:r>
      <w:r w:rsidRPr="00A52DAA">
        <w:t>: The Municipality wants to perform a registration</w:t>
      </w:r>
      <w:r w:rsidRPr="00A52DAA">
        <w:br/>
      </w:r>
      <w:r w:rsidRPr="00A52DAA">
        <w:rPr>
          <w:b/>
          <w:bCs/>
        </w:rPr>
        <w:t>Flow of events</w:t>
      </w:r>
      <w:r w:rsidRPr="00A52DAA">
        <w:t>:</w:t>
      </w:r>
    </w:p>
    <w:p w14:paraId="4F5AC294" w14:textId="31B3023B" w:rsidR="00C76DC7" w:rsidRPr="00A52DAA" w:rsidRDefault="00C76DC7" w:rsidP="002C0C48">
      <w:pPr>
        <w:pStyle w:val="ListParagraph"/>
        <w:numPr>
          <w:ilvl w:val="0"/>
          <w:numId w:val="15"/>
        </w:numPr>
        <w:spacing w:line="240" w:lineRule="auto"/>
      </w:pPr>
      <w:r w:rsidRPr="00A52DAA">
        <w:t xml:space="preserve">The System starts the elaboration of a Report </w:t>
      </w:r>
    </w:p>
    <w:p w14:paraId="3B6955EB" w14:textId="0DF2771C" w:rsidR="00C76DC7" w:rsidRPr="00A52DAA" w:rsidRDefault="00C76DC7" w:rsidP="002C0C48">
      <w:pPr>
        <w:pStyle w:val="ListParagraph"/>
        <w:numPr>
          <w:ilvl w:val="0"/>
          <w:numId w:val="15"/>
        </w:numPr>
        <w:spacing w:line="240" w:lineRule="auto"/>
      </w:pPr>
      <w:r w:rsidRPr="00A52DAA">
        <w:t>The System sends the report’s picture with the plate of the vehicle committing the infraction to the License Plate Recognizer</w:t>
      </w:r>
      <w:r w:rsidR="008B3087" w:rsidRPr="00A52DAA">
        <w:t>.</w:t>
      </w:r>
    </w:p>
    <w:p w14:paraId="29D01A6E" w14:textId="32BEAD23" w:rsidR="008B3087" w:rsidRPr="00A52DAA" w:rsidRDefault="008B3087" w:rsidP="002C0C48">
      <w:pPr>
        <w:pStyle w:val="ListParagraph"/>
        <w:numPr>
          <w:ilvl w:val="0"/>
          <w:numId w:val="15"/>
        </w:numPr>
        <w:spacing w:line="240" w:lineRule="auto"/>
      </w:pPr>
      <w:r w:rsidRPr="00A52DAA">
        <w:t>The License Plate Recognizer sends back the required plate to the System</w:t>
      </w:r>
    </w:p>
    <w:p w14:paraId="7358CD5B" w14:textId="77777777" w:rsidR="008B3087" w:rsidRPr="00A52DAA" w:rsidRDefault="008B3087" w:rsidP="002C0C48">
      <w:pPr>
        <w:pStyle w:val="ListParagraph"/>
        <w:numPr>
          <w:ilvl w:val="0"/>
          <w:numId w:val="15"/>
        </w:numPr>
        <w:spacing w:line="240" w:lineRule="auto"/>
      </w:pPr>
      <w:r w:rsidRPr="00A52DAA">
        <w:t>The System ask to the Maps Service to provide the exact coordinate of the violation</w:t>
      </w:r>
    </w:p>
    <w:p w14:paraId="2D859506" w14:textId="77777777" w:rsidR="008B3087" w:rsidRPr="00A52DAA" w:rsidRDefault="008B3087" w:rsidP="002C0C48">
      <w:pPr>
        <w:pStyle w:val="ListParagraph"/>
        <w:numPr>
          <w:ilvl w:val="0"/>
          <w:numId w:val="15"/>
        </w:numPr>
        <w:spacing w:line="240" w:lineRule="auto"/>
      </w:pPr>
      <w:r w:rsidRPr="00A52DAA">
        <w:t>The Maps Service sends back the coordinate to the System</w:t>
      </w:r>
    </w:p>
    <w:p w14:paraId="6C6FDED4" w14:textId="42F8DFB4" w:rsidR="008B3087" w:rsidRPr="00A52DAA" w:rsidRDefault="008B3087" w:rsidP="002C0C48">
      <w:pPr>
        <w:pStyle w:val="ListParagraph"/>
        <w:numPr>
          <w:ilvl w:val="0"/>
          <w:numId w:val="15"/>
        </w:numPr>
        <w:spacing w:line="240" w:lineRule="auto"/>
      </w:pPr>
      <w:r w:rsidRPr="00A52DAA">
        <w:t xml:space="preserve">The System then stores the violations </w:t>
      </w:r>
    </w:p>
    <w:p w14:paraId="72D5C9AD" w14:textId="38321D32" w:rsidR="00C76DC7" w:rsidRPr="00A52DAA" w:rsidRDefault="00C76DC7" w:rsidP="00C76DC7">
      <w:pPr>
        <w:spacing w:line="240" w:lineRule="auto"/>
        <w:rPr>
          <w:rFonts w:ascii="LMRoman10-Bold" w:hAnsi="LMRoman10-Bold" w:cs="LMRoman10-Bold"/>
          <w:sz w:val="20"/>
          <w:szCs w:val="20"/>
        </w:rPr>
      </w:pPr>
      <w:r w:rsidRPr="00A52DAA">
        <w:rPr>
          <w:rFonts w:ascii="LMRoman10-Bold" w:hAnsi="LMRoman10-Bold" w:cs="LMRoman10-Bold"/>
          <w:b/>
          <w:bCs/>
          <w:sz w:val="20"/>
          <w:szCs w:val="20"/>
        </w:rPr>
        <w:t xml:space="preserve">Exit conditions: </w:t>
      </w:r>
      <w:r w:rsidR="008B3087" w:rsidRPr="00A52DAA">
        <w:rPr>
          <w:rFonts w:ascii="LMRoman10-Regular" w:hAnsi="LMRoman10-Regular" w:cs="LMRoman10-Regular"/>
          <w:sz w:val="20"/>
          <w:szCs w:val="20"/>
        </w:rPr>
        <w:t>The violation has been correctly stored.</w:t>
      </w:r>
      <w:r w:rsidRPr="00A52DAA">
        <w:rPr>
          <w:rFonts w:ascii="LMRoman10-Regular" w:hAnsi="LMRoman10-Regular" w:cs="LMRoman10-Regular"/>
          <w:sz w:val="20"/>
          <w:szCs w:val="20"/>
        </w:rPr>
        <w:br/>
      </w:r>
      <w:r w:rsidRPr="00A52DAA">
        <w:rPr>
          <w:rFonts w:ascii="LMRoman10-Bold" w:hAnsi="LMRoman10-Bold" w:cs="LMRoman10-Bold"/>
          <w:b/>
          <w:bCs/>
          <w:sz w:val="20"/>
          <w:szCs w:val="20"/>
        </w:rPr>
        <w:t xml:space="preserve">Exceptions: </w:t>
      </w:r>
      <w:r w:rsidR="008B3087" w:rsidRPr="00A52DAA">
        <w:rPr>
          <w:rFonts w:ascii="LMRoman10-Bold" w:hAnsi="LMRoman10-Bold" w:cs="LMRoman10-Bold"/>
          <w:sz w:val="20"/>
          <w:szCs w:val="20"/>
        </w:rPr>
        <w:t>The License Plate Recognizer or the Maps Service are unavailable, this means that the System will try to contact them in future to validate the Report.</w:t>
      </w:r>
    </w:p>
    <w:p w14:paraId="7596DFA7" w14:textId="08D02A72" w:rsidR="0035104C" w:rsidRPr="00A52DAA" w:rsidRDefault="0035104C" w:rsidP="00C76DC7">
      <w:pPr>
        <w:spacing w:line="240" w:lineRule="auto"/>
        <w:rPr>
          <w:rFonts w:ascii="LMRoman10-Bold" w:hAnsi="LMRoman10-Bold" w:cs="LMRoman10-Bold"/>
          <w:sz w:val="20"/>
          <w:szCs w:val="20"/>
        </w:rPr>
      </w:pPr>
    </w:p>
    <w:p w14:paraId="74FD3467" w14:textId="2A9710EC" w:rsidR="0035104C" w:rsidRPr="00A52DAA" w:rsidRDefault="0035104C" w:rsidP="0035104C">
      <w:pPr>
        <w:rPr>
          <w:b/>
          <w:bCs/>
          <w:sz w:val="28"/>
          <w:szCs w:val="28"/>
        </w:rPr>
      </w:pPr>
      <w:bookmarkStart w:id="236" w:name="Municipalitysuggesitons"/>
      <w:r w:rsidRPr="00A52DAA">
        <w:rPr>
          <w:b/>
          <w:bCs/>
          <w:sz w:val="28"/>
          <w:szCs w:val="28"/>
        </w:rPr>
        <w:t>U8: Municipality Suggestions</w:t>
      </w:r>
    </w:p>
    <w:bookmarkEnd w:id="236"/>
    <w:p w14:paraId="30D0569E" w14:textId="4467090D" w:rsidR="0035104C" w:rsidRPr="00A52DAA" w:rsidRDefault="0035104C" w:rsidP="0035104C">
      <w:pPr>
        <w:spacing w:line="240" w:lineRule="auto"/>
      </w:pPr>
      <w:r w:rsidRPr="00A52DAA">
        <w:rPr>
          <w:b/>
          <w:bCs/>
        </w:rPr>
        <w:t>Actors</w:t>
      </w:r>
      <w:r w:rsidRPr="00A52DAA">
        <w:t xml:space="preserve">: Municipality </w:t>
      </w:r>
      <w:r w:rsidRPr="00A52DAA">
        <w:br/>
      </w:r>
      <w:r w:rsidRPr="00A52DAA">
        <w:rPr>
          <w:b/>
          <w:bCs/>
        </w:rPr>
        <w:t>Entry conditions</w:t>
      </w:r>
      <w:r w:rsidRPr="00A52DAA">
        <w:t>: The System notify the Municipality about possible interventions.</w:t>
      </w:r>
      <w:r w:rsidRPr="00A52DAA">
        <w:br/>
      </w:r>
      <w:r w:rsidRPr="00A52DAA">
        <w:rPr>
          <w:b/>
          <w:bCs/>
        </w:rPr>
        <w:t>Flow of events</w:t>
      </w:r>
      <w:r w:rsidRPr="00A52DAA">
        <w:t>:</w:t>
      </w:r>
    </w:p>
    <w:p w14:paraId="3FD3195B" w14:textId="7C74889D" w:rsidR="0035104C" w:rsidRPr="00A52DAA" w:rsidRDefault="0035104C" w:rsidP="0035104C">
      <w:pPr>
        <w:pStyle w:val="ListParagraph"/>
        <w:numPr>
          <w:ilvl w:val="0"/>
          <w:numId w:val="16"/>
        </w:numPr>
        <w:spacing w:line="240" w:lineRule="auto"/>
      </w:pPr>
      <w:r w:rsidRPr="00A52DAA">
        <w:t>The Municipality log in the system</w:t>
      </w:r>
    </w:p>
    <w:p w14:paraId="1DA9EA98" w14:textId="6D3CEFCF" w:rsidR="0035104C" w:rsidRPr="00A52DAA" w:rsidRDefault="0035104C" w:rsidP="0035104C">
      <w:pPr>
        <w:pStyle w:val="ListParagraph"/>
        <w:numPr>
          <w:ilvl w:val="0"/>
          <w:numId w:val="16"/>
        </w:numPr>
        <w:spacing w:line="240" w:lineRule="auto"/>
      </w:pPr>
      <w:r w:rsidRPr="00A52DAA">
        <w:t>The system then calculates if some suggestions are available</w:t>
      </w:r>
    </w:p>
    <w:p w14:paraId="55C8BF4D" w14:textId="751B8B3F" w:rsidR="00A96694" w:rsidRPr="00A52DAA" w:rsidRDefault="00A96694" w:rsidP="00A96694">
      <w:pPr>
        <w:pStyle w:val="ListParagraph"/>
        <w:numPr>
          <w:ilvl w:val="1"/>
          <w:numId w:val="16"/>
        </w:numPr>
        <w:spacing w:line="240" w:lineRule="auto"/>
      </w:pPr>
      <w:r w:rsidRPr="00A52DAA">
        <w:t>The system verifies the competence area of the Municipality</w:t>
      </w:r>
    </w:p>
    <w:p w14:paraId="6AFBEA19" w14:textId="311B6267" w:rsidR="00A96694" w:rsidRPr="00A52DAA" w:rsidRDefault="00A96694" w:rsidP="00A96694">
      <w:pPr>
        <w:pStyle w:val="ListParagraph"/>
        <w:numPr>
          <w:ilvl w:val="1"/>
          <w:numId w:val="16"/>
        </w:numPr>
        <w:spacing w:line="240" w:lineRule="auto"/>
      </w:pPr>
      <w:r w:rsidRPr="00A52DAA">
        <w:t>The system then finds the more common violations in a certain area</w:t>
      </w:r>
    </w:p>
    <w:p w14:paraId="04DD99D4" w14:textId="645FB46F" w:rsidR="00A96694" w:rsidRPr="00A52DAA" w:rsidRDefault="00A96694" w:rsidP="00A96694">
      <w:pPr>
        <w:pStyle w:val="ListParagraph"/>
        <w:numPr>
          <w:ilvl w:val="1"/>
          <w:numId w:val="16"/>
        </w:numPr>
        <w:spacing w:line="240" w:lineRule="auto"/>
      </w:pPr>
      <w:r w:rsidRPr="00A52DAA">
        <w:t>The system then tries to find a possible solution to the problem</w:t>
      </w:r>
    </w:p>
    <w:p w14:paraId="6A1B79D1" w14:textId="6C3E60ED" w:rsidR="0035104C" w:rsidRPr="00A52DAA" w:rsidRDefault="0035104C" w:rsidP="0035104C">
      <w:pPr>
        <w:pStyle w:val="ListParagraph"/>
        <w:numPr>
          <w:ilvl w:val="0"/>
          <w:numId w:val="16"/>
        </w:numPr>
        <w:spacing w:line="240" w:lineRule="auto"/>
      </w:pPr>
      <w:r w:rsidRPr="00A52DAA">
        <w:t>The Municipality receives the suggestions and can asks to get more of them</w:t>
      </w:r>
    </w:p>
    <w:p w14:paraId="626244AC" w14:textId="65C83EAE" w:rsidR="0035104C" w:rsidRPr="00A52DAA" w:rsidRDefault="0035104C" w:rsidP="0035104C">
      <w:pPr>
        <w:pStyle w:val="ListParagraph"/>
        <w:numPr>
          <w:ilvl w:val="1"/>
          <w:numId w:val="16"/>
        </w:numPr>
        <w:spacing w:line="240" w:lineRule="auto"/>
      </w:pPr>
      <w:r w:rsidRPr="00A52DAA">
        <w:lastRenderedPageBreak/>
        <w:t>If the Municipality asks for more suggestions, then system calculates them, and it sends the suggestions to the Municipality</w:t>
      </w:r>
    </w:p>
    <w:p w14:paraId="20DCDF88" w14:textId="1E1EC337" w:rsidR="0035104C" w:rsidRPr="00A52DAA" w:rsidRDefault="0035104C" w:rsidP="0035104C">
      <w:pPr>
        <w:spacing w:line="240" w:lineRule="auto"/>
        <w:rPr>
          <w:rFonts w:ascii="LMRoman10-Bold" w:hAnsi="LMRoman10-Bold" w:cs="LMRoman10-Bold"/>
          <w:sz w:val="20"/>
          <w:szCs w:val="20"/>
        </w:rPr>
      </w:pPr>
      <w:r w:rsidRPr="00A52DAA">
        <w:rPr>
          <w:rFonts w:ascii="LMRoman10-Bold" w:hAnsi="LMRoman10-Bold" w:cs="LMRoman10-Bold"/>
          <w:b/>
          <w:bCs/>
          <w:sz w:val="20"/>
          <w:szCs w:val="20"/>
        </w:rPr>
        <w:t xml:space="preserve">Exit conditions: </w:t>
      </w:r>
      <w:r w:rsidR="00A96694" w:rsidRPr="00A52DAA">
        <w:rPr>
          <w:rFonts w:ascii="LMRoman10-Regular" w:hAnsi="LMRoman10-Regular" w:cs="LMRoman10-Regular"/>
          <w:sz w:val="20"/>
          <w:szCs w:val="20"/>
        </w:rPr>
        <w:t>The Municipality doesn’t want other suggestions, or there aren’t other suggestions.</w:t>
      </w:r>
      <w:r w:rsidRPr="00A52DAA">
        <w:rPr>
          <w:rFonts w:ascii="LMRoman10-Regular" w:hAnsi="LMRoman10-Regular" w:cs="LMRoman10-Regular"/>
          <w:sz w:val="20"/>
          <w:szCs w:val="20"/>
        </w:rPr>
        <w:br/>
      </w:r>
      <w:r w:rsidRPr="00A52DAA">
        <w:rPr>
          <w:rFonts w:ascii="LMRoman10-Bold" w:hAnsi="LMRoman10-Bold" w:cs="LMRoman10-Bold"/>
          <w:b/>
          <w:bCs/>
          <w:sz w:val="20"/>
          <w:szCs w:val="20"/>
        </w:rPr>
        <w:t xml:space="preserve">Exceptions: </w:t>
      </w:r>
    </w:p>
    <w:p w14:paraId="34F900C7" w14:textId="77777777" w:rsidR="0035104C" w:rsidRPr="00A52DAA" w:rsidRDefault="0035104C" w:rsidP="00C76DC7">
      <w:pPr>
        <w:spacing w:line="240" w:lineRule="auto"/>
        <w:rPr>
          <w:rFonts w:ascii="LMRoman10-Bold" w:hAnsi="LMRoman10-Bold" w:cs="LMRoman10-Bold"/>
          <w:sz w:val="20"/>
          <w:szCs w:val="20"/>
        </w:rPr>
      </w:pPr>
    </w:p>
    <w:p w14:paraId="4E6800A3" w14:textId="77777777" w:rsidR="00C76DC7" w:rsidRPr="00A52DAA" w:rsidRDefault="00C76DC7" w:rsidP="00D20FE0">
      <w:pPr>
        <w:spacing w:line="240" w:lineRule="auto"/>
        <w:rPr>
          <w:rFonts w:ascii="LMRoman10-Bold" w:hAnsi="LMRoman10-Bold" w:cs="LMRoman10-Bold"/>
          <w:sz w:val="20"/>
          <w:szCs w:val="20"/>
        </w:rPr>
      </w:pPr>
    </w:p>
    <w:p w14:paraId="5C3F77E7" w14:textId="77777777" w:rsidR="00B51351" w:rsidRPr="00A52DAA" w:rsidRDefault="00B51351" w:rsidP="00D20FE0">
      <w:pPr>
        <w:spacing w:line="240" w:lineRule="auto"/>
        <w:rPr>
          <w:rFonts w:ascii="LMRoman10-Bold" w:hAnsi="LMRoman10-Bold" w:cs="LMRoman10-Bold"/>
          <w:sz w:val="20"/>
          <w:szCs w:val="20"/>
        </w:rPr>
      </w:pPr>
    </w:p>
    <w:p w14:paraId="026B52C9" w14:textId="77777777" w:rsidR="00B51351" w:rsidRPr="00A52DAA" w:rsidRDefault="00B51351" w:rsidP="00DA49D4">
      <w:pPr>
        <w:pStyle w:val="Heading3"/>
      </w:pPr>
      <w:bookmarkStart w:id="237" w:name="_Toc23879822"/>
      <w:r w:rsidRPr="00A52DAA">
        <w:t>Sequence Diagram</w:t>
      </w:r>
      <w:bookmarkEnd w:id="237"/>
    </w:p>
    <w:p w14:paraId="4E24BAB9" w14:textId="77777777" w:rsidR="00F41F8C" w:rsidRPr="00A52DAA" w:rsidRDefault="00F41F8C" w:rsidP="00B51351">
      <w:pPr>
        <w:rPr>
          <w:rFonts w:ascii="LMRoman10-Bold" w:hAnsi="LMRoman10-Bold" w:cs="LMRoman10-Bold"/>
          <w:b/>
          <w:bCs/>
          <w:sz w:val="20"/>
          <w:szCs w:val="20"/>
        </w:rPr>
      </w:pPr>
      <w:bookmarkStart w:id="238" w:name="login"/>
      <w:r w:rsidRPr="00A52DAA">
        <w:rPr>
          <w:rFonts w:ascii="LMRoman10-Bold" w:hAnsi="LMRoman10-Bold" w:cs="LMRoman10-Bold"/>
          <w:b/>
          <w:bCs/>
          <w:sz w:val="20"/>
          <w:szCs w:val="20"/>
        </w:rPr>
        <w:t>Login</w:t>
      </w:r>
    </w:p>
    <w:bookmarkEnd w:id="238"/>
    <w:p w14:paraId="56E3BDD3" w14:textId="1E5C8048" w:rsidR="00F41F8C" w:rsidRPr="00A52DAA" w:rsidRDefault="00F41F8C" w:rsidP="00B51351">
      <w:pPr>
        <w:rPr>
          <w:rFonts w:ascii="LMRoman10-Bold" w:hAnsi="LMRoman10-Bold" w:cs="LMRoman10-Bold"/>
          <w:sz w:val="20"/>
          <w:szCs w:val="20"/>
        </w:rPr>
      </w:pPr>
      <w:r w:rsidRPr="00A52DAA">
        <w:rPr>
          <w:rFonts w:ascii="LMRoman10-Bold" w:hAnsi="LMRoman10-Bold" w:cs="LMRoman10-Bold"/>
          <w:b/>
          <w:bCs/>
          <w:sz w:val="20"/>
          <w:szCs w:val="20"/>
        </w:rPr>
        <w:br/>
      </w:r>
      <w:r w:rsidR="00054095" w:rsidRPr="00A52DAA">
        <w:rPr>
          <w:rFonts w:ascii="LMRoman10-Bold" w:hAnsi="LMRoman10-Bold" w:cs="LMRoman10-Bold"/>
          <w:b/>
          <w:bCs/>
          <w:noProof/>
          <w:sz w:val="20"/>
          <w:szCs w:val="20"/>
        </w:rPr>
        <w:drawing>
          <wp:inline distT="0" distB="0" distL="0" distR="0" wp14:anchorId="5F84B041" wp14:editId="78E4C9AF">
            <wp:extent cx="5619914" cy="3924156"/>
            <wp:effectExtent l="0" t="0" r="0" b="63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Diagram-Logi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19914" cy="3924156"/>
                    </a:xfrm>
                    <a:prstGeom prst="rect">
                      <a:avLst/>
                    </a:prstGeom>
                  </pic:spPr>
                </pic:pic>
              </a:graphicData>
            </a:graphic>
          </wp:inline>
        </w:drawing>
      </w:r>
      <w:r w:rsidRPr="00A52DAA">
        <w:rPr>
          <w:rFonts w:ascii="LMRoman10-Bold" w:hAnsi="LMRoman10-Bold" w:cs="LMRoman10-Bold"/>
          <w:b/>
          <w:bCs/>
          <w:sz w:val="20"/>
          <w:szCs w:val="20"/>
        </w:rPr>
        <w:br/>
      </w:r>
      <w:r w:rsidRPr="00A52DAA">
        <w:rPr>
          <w:rFonts w:ascii="LMRoman10-Bold" w:hAnsi="LMRoman10-Bold" w:cs="LMRoman10-Bold"/>
          <w:sz w:val="20"/>
          <w:szCs w:val="20"/>
        </w:rPr>
        <w:t xml:space="preserve">This Sequence Diagram represents the Login operation: in this case the operation is carried out by the User but in the same way also the Municipality </w:t>
      </w:r>
      <w:r w:rsidR="00DA1E82" w:rsidRPr="00A52DAA">
        <w:rPr>
          <w:rFonts w:ascii="LMRoman10-Bold" w:hAnsi="LMRoman10-Bold" w:cs="LMRoman10-Bold"/>
          <w:sz w:val="20"/>
          <w:szCs w:val="20"/>
        </w:rPr>
        <w:t xml:space="preserve">can </w:t>
      </w:r>
      <w:r w:rsidRPr="00A52DAA">
        <w:rPr>
          <w:rFonts w:ascii="LMRoman10-Bold" w:hAnsi="LMRoman10-Bold" w:cs="LMRoman10-Bold"/>
          <w:sz w:val="20"/>
          <w:szCs w:val="20"/>
        </w:rPr>
        <w:t>access the SafeStreets’ System.</w:t>
      </w:r>
      <w:r w:rsidR="00D0340A" w:rsidRPr="00A52DAA">
        <w:rPr>
          <w:rFonts w:ascii="LMRoman10-Bold" w:hAnsi="LMRoman10-Bold" w:cs="LMRoman10-Bold"/>
          <w:sz w:val="20"/>
          <w:szCs w:val="20"/>
        </w:rPr>
        <w:t xml:space="preserve"> After</w:t>
      </w:r>
      <w:r w:rsidR="00DA1E82" w:rsidRPr="00A52DAA">
        <w:rPr>
          <w:rFonts w:ascii="LMRoman10-Bold" w:hAnsi="LMRoman10-Bold" w:cs="LMRoman10-Bold"/>
          <w:sz w:val="20"/>
          <w:szCs w:val="20"/>
        </w:rPr>
        <w:t xml:space="preserve"> this operation,</w:t>
      </w:r>
      <w:r w:rsidR="00D0340A" w:rsidRPr="00A52DAA">
        <w:rPr>
          <w:rFonts w:ascii="LMRoman10-Bold" w:hAnsi="LMRoman10-Bold" w:cs="LMRoman10-Bold"/>
          <w:sz w:val="20"/>
          <w:szCs w:val="20"/>
        </w:rPr>
        <w:t xml:space="preserve"> the User and the Municipality will be </w:t>
      </w:r>
      <w:r w:rsidR="007C3AF4" w:rsidRPr="00A52DAA">
        <w:rPr>
          <w:rFonts w:ascii="LMRoman10-Bold" w:hAnsi="LMRoman10-Bold" w:cs="LMRoman10-Bold"/>
          <w:sz w:val="20"/>
          <w:szCs w:val="20"/>
        </w:rPr>
        <w:t>authenticated,</w:t>
      </w:r>
      <w:r w:rsidR="00D0340A" w:rsidRPr="00A52DAA">
        <w:rPr>
          <w:rFonts w:ascii="LMRoman10-Bold" w:hAnsi="LMRoman10-Bold" w:cs="LMRoman10-Bold"/>
          <w:sz w:val="20"/>
          <w:szCs w:val="20"/>
        </w:rPr>
        <w:t xml:space="preserve"> and </w:t>
      </w:r>
      <w:r w:rsidR="00DA1E82" w:rsidRPr="00A52DAA">
        <w:rPr>
          <w:rFonts w:ascii="LMRoman10-Bold" w:hAnsi="LMRoman10-Bold" w:cs="LMRoman10-Bold"/>
          <w:sz w:val="20"/>
          <w:szCs w:val="20"/>
        </w:rPr>
        <w:t>they can</w:t>
      </w:r>
      <w:r w:rsidR="00D0340A" w:rsidRPr="00A52DAA">
        <w:rPr>
          <w:rFonts w:ascii="LMRoman10-Bold" w:hAnsi="LMRoman10-Bold" w:cs="LMRoman10-Bold"/>
          <w:sz w:val="20"/>
          <w:szCs w:val="20"/>
        </w:rPr>
        <w:t xml:space="preserve"> use the services exposed by SafeStreets.</w:t>
      </w:r>
    </w:p>
    <w:p w14:paraId="2BD65BEA" w14:textId="77777777" w:rsidR="00F41F8C" w:rsidRPr="00A52DAA" w:rsidRDefault="00F41F8C" w:rsidP="00B51351">
      <w:pPr>
        <w:rPr>
          <w:rFonts w:ascii="LMRoman10-Bold" w:hAnsi="LMRoman10-Bold" w:cs="LMRoman10-Bold"/>
          <w:b/>
          <w:bCs/>
          <w:sz w:val="20"/>
          <w:szCs w:val="20"/>
        </w:rPr>
      </w:pPr>
      <w:bookmarkStart w:id="239" w:name="report"/>
      <w:r w:rsidRPr="00A52DAA">
        <w:rPr>
          <w:rFonts w:ascii="LMRoman10-Bold" w:hAnsi="LMRoman10-Bold" w:cs="LMRoman10-Bold"/>
          <w:b/>
          <w:bCs/>
          <w:sz w:val="20"/>
          <w:szCs w:val="20"/>
        </w:rPr>
        <w:t>Report</w:t>
      </w:r>
    </w:p>
    <w:bookmarkEnd w:id="239"/>
    <w:p w14:paraId="3383F62A" w14:textId="5A9B03AC" w:rsidR="00D0340A" w:rsidRPr="00A52DAA" w:rsidRDefault="00F41F8C" w:rsidP="00B51351">
      <w:pPr>
        <w:rPr>
          <w:rFonts w:ascii="LMRoman10-Bold" w:hAnsi="LMRoman10-Bold" w:cs="LMRoman10-Bold"/>
          <w:sz w:val="20"/>
          <w:szCs w:val="20"/>
        </w:rPr>
      </w:pPr>
      <w:r w:rsidRPr="00A52DAA">
        <w:rPr>
          <w:rFonts w:ascii="LMRoman10-Bold" w:hAnsi="LMRoman10-Bold" w:cs="LMRoman10-Bold"/>
          <w:b/>
          <w:bCs/>
          <w:noProof/>
          <w:sz w:val="20"/>
          <w:szCs w:val="20"/>
        </w:rPr>
        <w:lastRenderedPageBreak/>
        <w:drawing>
          <wp:inline distT="0" distB="0" distL="0" distR="0" wp14:anchorId="6EAD5F89" wp14:editId="115928AC">
            <wp:extent cx="6120130" cy="5426075"/>
            <wp:effectExtent l="0" t="0" r="0" b="3175"/>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quenceDiagram- repor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5426075"/>
                    </a:xfrm>
                    <a:prstGeom prst="rect">
                      <a:avLst/>
                    </a:prstGeom>
                  </pic:spPr>
                </pic:pic>
              </a:graphicData>
            </a:graphic>
          </wp:inline>
        </w:drawing>
      </w:r>
      <w:r w:rsidRPr="00A52DAA">
        <w:rPr>
          <w:rFonts w:ascii="LMRoman10-Bold" w:hAnsi="LMRoman10-Bold" w:cs="LMRoman10-Bold"/>
          <w:b/>
          <w:bCs/>
          <w:sz w:val="20"/>
          <w:szCs w:val="20"/>
        </w:rPr>
        <w:br/>
      </w:r>
      <w:r w:rsidRPr="00A52DAA">
        <w:rPr>
          <w:rFonts w:ascii="LMRoman10-Bold" w:hAnsi="LMRoman10-Bold" w:cs="LMRoman10-Bold"/>
          <w:sz w:val="20"/>
          <w:szCs w:val="20"/>
        </w:rPr>
        <w:t xml:space="preserve">This Sequence Diagram </w:t>
      </w:r>
      <w:r w:rsidR="00D0340A" w:rsidRPr="00A52DAA">
        <w:rPr>
          <w:rFonts w:ascii="LMRoman10-Bold" w:hAnsi="LMRoman10-Bold" w:cs="LMRoman10-Bold"/>
          <w:sz w:val="20"/>
          <w:szCs w:val="20"/>
        </w:rPr>
        <w:t xml:space="preserve">represents the sequence of operations carried out by the User to fill the form of a report. The Smartphone is represented as an actor because is used to collect the data about the User’s position and to take a picture about the violations. This operation can be performed after the </w:t>
      </w:r>
      <w:hyperlink w:anchor="login" w:history="1">
        <w:r w:rsidR="00D0340A" w:rsidRPr="00A52DAA">
          <w:rPr>
            <w:rStyle w:val="Hyperlink"/>
            <w:rFonts w:ascii="LMRoman10-Bold" w:hAnsi="LMRoman10-Bold" w:cs="LMRoman10-Bold"/>
            <w:sz w:val="20"/>
            <w:szCs w:val="20"/>
          </w:rPr>
          <w:t>Login</w:t>
        </w:r>
      </w:hyperlink>
      <w:r w:rsidR="00D0340A" w:rsidRPr="00A52DAA">
        <w:rPr>
          <w:rFonts w:ascii="LMRoman10-Bold" w:hAnsi="LMRoman10-Bold" w:cs="LMRoman10-Bold"/>
          <w:sz w:val="20"/>
          <w:szCs w:val="20"/>
        </w:rPr>
        <w:t xml:space="preserve"> operation that is presented above.</w:t>
      </w:r>
      <w:r w:rsidR="00D0340A" w:rsidRPr="00A52DAA">
        <w:rPr>
          <w:rFonts w:ascii="LMRoman10-Bold" w:hAnsi="LMRoman10-Bold" w:cs="LMRoman10-Bold"/>
          <w:sz w:val="20"/>
          <w:szCs w:val="20"/>
        </w:rPr>
        <w:br/>
        <w:t xml:space="preserve">Also the last respond message indicates that the SafeStreets’ System will take care of the elaboration of the report that is presented in the sequence diagram </w:t>
      </w:r>
      <w:hyperlink w:anchor="Elaboration" w:history="1">
        <w:r w:rsidR="00D0340A" w:rsidRPr="00A52DAA">
          <w:rPr>
            <w:rStyle w:val="Hyperlink"/>
            <w:rFonts w:ascii="LMRoman10-Bold" w:hAnsi="LMRoman10-Bold" w:cs="LMRoman10-Bold"/>
            <w:sz w:val="20"/>
            <w:szCs w:val="20"/>
          </w:rPr>
          <w:t>Elaboration</w:t>
        </w:r>
      </w:hyperlink>
      <w:r w:rsidR="00D0340A" w:rsidRPr="00A52DAA">
        <w:rPr>
          <w:rFonts w:ascii="LMRoman10-Bold" w:hAnsi="LMRoman10-Bold" w:cs="LMRoman10-Bold"/>
          <w:sz w:val="20"/>
          <w:szCs w:val="20"/>
        </w:rPr>
        <w:t xml:space="preserve"> below.</w:t>
      </w:r>
    </w:p>
    <w:p w14:paraId="16375870" w14:textId="2360AD93" w:rsidR="00D0340A" w:rsidRPr="00A52DAA" w:rsidRDefault="00D0340A" w:rsidP="00B51351">
      <w:pPr>
        <w:rPr>
          <w:rFonts w:ascii="LMRoman10-Bold" w:hAnsi="LMRoman10-Bold" w:cs="LMRoman10-Bold"/>
          <w:sz w:val="20"/>
          <w:szCs w:val="20"/>
        </w:rPr>
      </w:pPr>
      <w:bookmarkStart w:id="240" w:name="Elaboration"/>
      <w:r w:rsidRPr="00A52DAA">
        <w:rPr>
          <w:rFonts w:ascii="LMRoman10-Bold" w:hAnsi="LMRoman10-Bold" w:cs="LMRoman10-Bold"/>
          <w:b/>
          <w:bCs/>
          <w:sz w:val="20"/>
          <w:szCs w:val="20"/>
        </w:rPr>
        <w:lastRenderedPageBreak/>
        <w:t>Elaboration</w:t>
      </w:r>
      <w:bookmarkEnd w:id="240"/>
      <w:r w:rsidRPr="00A52DAA">
        <w:rPr>
          <w:rFonts w:ascii="LMRoman10-Bold" w:hAnsi="LMRoman10-Bold" w:cs="LMRoman10-Bold"/>
          <w:sz w:val="20"/>
          <w:szCs w:val="20"/>
        </w:rPr>
        <w:br/>
      </w:r>
      <w:r w:rsidR="00054095" w:rsidRPr="00A52DAA">
        <w:rPr>
          <w:rFonts w:ascii="LMRoman10-Bold" w:hAnsi="LMRoman10-Bold" w:cs="LMRoman10-Bold"/>
          <w:b/>
          <w:bCs/>
          <w:noProof/>
          <w:sz w:val="20"/>
          <w:szCs w:val="20"/>
        </w:rPr>
        <w:drawing>
          <wp:inline distT="0" distB="0" distL="0" distR="0" wp14:anchorId="10836E76" wp14:editId="695A2369">
            <wp:extent cx="6120130" cy="5519420"/>
            <wp:effectExtent l="0" t="0" r="0" b="508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uenceDiagram- elaboratio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5519420"/>
                    </a:xfrm>
                    <a:prstGeom prst="rect">
                      <a:avLst/>
                    </a:prstGeom>
                  </pic:spPr>
                </pic:pic>
              </a:graphicData>
            </a:graphic>
          </wp:inline>
        </w:drawing>
      </w:r>
      <w:r w:rsidRPr="00A52DAA">
        <w:rPr>
          <w:rFonts w:ascii="LMRoman10-Bold" w:hAnsi="LMRoman10-Bold" w:cs="LMRoman10-Bold"/>
          <w:b/>
          <w:bCs/>
          <w:sz w:val="20"/>
          <w:szCs w:val="20"/>
        </w:rPr>
        <w:br/>
      </w:r>
      <w:r w:rsidRPr="00A52DAA">
        <w:rPr>
          <w:rFonts w:ascii="LMRoman10-Bold" w:hAnsi="LMRoman10-Bold" w:cs="LMRoman10-Bold"/>
          <w:sz w:val="20"/>
          <w:szCs w:val="20"/>
        </w:rPr>
        <w:t xml:space="preserve">This Sequence Diagram represents the sequence of operations that will be carried out by the SafeStreets’ System to elaborate the report delivered by the user. This sequence of operations happens after the User has correctly submitted the report, like In the </w:t>
      </w:r>
      <w:hyperlink w:anchor="report" w:history="1">
        <w:r w:rsidRPr="00A52DAA">
          <w:rPr>
            <w:rStyle w:val="Hyperlink"/>
            <w:rFonts w:ascii="LMRoman10-Bold" w:hAnsi="LMRoman10-Bold" w:cs="LMRoman10-Bold"/>
            <w:sz w:val="20"/>
            <w:szCs w:val="20"/>
          </w:rPr>
          <w:t>Report</w:t>
        </w:r>
      </w:hyperlink>
      <w:r w:rsidRPr="00A52DAA">
        <w:rPr>
          <w:rFonts w:ascii="LMRoman10-Bold" w:hAnsi="LMRoman10-Bold" w:cs="LMRoman10-Bold"/>
          <w:sz w:val="20"/>
          <w:szCs w:val="20"/>
        </w:rPr>
        <w:t xml:space="preserve"> sequence diagram presented above.</w:t>
      </w:r>
      <w:r w:rsidR="007F4BCF" w:rsidRPr="00A52DAA">
        <w:rPr>
          <w:rFonts w:ascii="LMRoman10-Bold" w:hAnsi="LMRoman10-Bold" w:cs="LMRoman10-Bold"/>
          <w:sz w:val="20"/>
          <w:szCs w:val="20"/>
        </w:rPr>
        <w:t xml:space="preserve"> The SafeStreets’ System use the services exposed by the Plate Recognizer Service in order to retrieve the </w:t>
      </w:r>
      <w:r w:rsidR="00C0570B" w:rsidRPr="00A52DAA">
        <w:rPr>
          <w:rFonts w:ascii="LMRoman10-Bold" w:hAnsi="LMRoman10-Bold" w:cs="LMRoman10-Bold"/>
          <w:sz w:val="20"/>
          <w:szCs w:val="20"/>
        </w:rPr>
        <w:t>License</w:t>
      </w:r>
      <w:r w:rsidR="007F4BCF" w:rsidRPr="00A52DAA">
        <w:rPr>
          <w:rFonts w:ascii="LMRoman10-Bold" w:hAnsi="LMRoman10-Bold" w:cs="LMRoman10-Bold"/>
          <w:sz w:val="20"/>
          <w:szCs w:val="20"/>
        </w:rPr>
        <w:t xml:space="preserve"> Plate of the vehicle, and the Maps Service to get the precise position of the violations.</w:t>
      </w:r>
    </w:p>
    <w:p w14:paraId="7F7A9AB2" w14:textId="2214514F" w:rsidR="00D20FE0" w:rsidRPr="00A52DAA" w:rsidRDefault="00D0340A" w:rsidP="00D0340A">
      <w:pPr>
        <w:rPr>
          <w:rFonts w:ascii="LMRoman10-Bold" w:hAnsi="LMRoman10-Bold" w:cs="LMRoman10-Bold"/>
          <w:b/>
          <w:bCs/>
          <w:sz w:val="20"/>
          <w:szCs w:val="20"/>
        </w:rPr>
      </w:pPr>
      <w:bookmarkStart w:id="241" w:name="requestDataAnalysis"/>
      <w:r w:rsidRPr="00A52DAA">
        <w:rPr>
          <w:rFonts w:ascii="LMRoman10-Bold" w:hAnsi="LMRoman10-Bold" w:cs="LMRoman10-Bold"/>
          <w:b/>
          <w:bCs/>
          <w:sz w:val="20"/>
          <w:szCs w:val="20"/>
        </w:rPr>
        <w:t>Request Data Analysis</w:t>
      </w:r>
    </w:p>
    <w:bookmarkEnd w:id="241"/>
    <w:p w14:paraId="1214430B" w14:textId="3E2C044C" w:rsidR="00080AAF" w:rsidRPr="00A52DAA" w:rsidRDefault="00D0340A" w:rsidP="00D0340A">
      <w:pPr>
        <w:rPr>
          <w:rFonts w:ascii="LMRoman10-Bold" w:hAnsi="LMRoman10-Bold" w:cs="LMRoman10-Bold"/>
          <w:sz w:val="20"/>
          <w:szCs w:val="20"/>
        </w:rPr>
      </w:pPr>
      <w:r w:rsidRPr="00A52DAA">
        <w:rPr>
          <w:rFonts w:ascii="LMRoman10-Bold" w:hAnsi="LMRoman10-Bold" w:cs="LMRoman10-Bold"/>
          <w:b/>
          <w:bCs/>
          <w:noProof/>
          <w:sz w:val="20"/>
          <w:szCs w:val="20"/>
        </w:rPr>
        <w:lastRenderedPageBreak/>
        <w:drawing>
          <wp:inline distT="0" distB="0" distL="0" distR="0" wp14:anchorId="2E217206" wp14:editId="01FFF8CF">
            <wp:extent cx="6120130" cy="5057140"/>
            <wp:effectExtent l="0" t="0" r="0" b="0"/>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quenceDiagram- requestData.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130" cy="5057140"/>
                    </a:xfrm>
                    <a:prstGeom prst="rect">
                      <a:avLst/>
                    </a:prstGeom>
                  </pic:spPr>
                </pic:pic>
              </a:graphicData>
            </a:graphic>
          </wp:inline>
        </w:drawing>
      </w:r>
      <w:r w:rsidRPr="00A52DAA">
        <w:rPr>
          <w:rFonts w:ascii="LMRoman10-Bold" w:hAnsi="LMRoman10-Bold" w:cs="LMRoman10-Bold"/>
          <w:b/>
          <w:bCs/>
          <w:sz w:val="20"/>
          <w:szCs w:val="20"/>
        </w:rPr>
        <w:br/>
      </w:r>
      <w:r w:rsidRPr="00A52DAA">
        <w:rPr>
          <w:rFonts w:ascii="LMRoman10-Bold" w:hAnsi="LMRoman10-Bold" w:cs="LMRoman10-Bold"/>
          <w:sz w:val="20"/>
          <w:szCs w:val="20"/>
        </w:rPr>
        <w:t xml:space="preserve">This sequence diagram represents the sequence operations </w:t>
      </w:r>
      <w:r w:rsidR="00080AAF" w:rsidRPr="00A52DAA">
        <w:rPr>
          <w:rFonts w:ascii="LMRoman10-Bold" w:hAnsi="LMRoman10-Bold" w:cs="LMRoman10-Bold"/>
          <w:sz w:val="20"/>
          <w:szCs w:val="20"/>
        </w:rPr>
        <w:t xml:space="preserve">done to perform a data analysis request made by the User. As before this operation can be carried out if the user has been correctly </w:t>
      </w:r>
      <w:hyperlink w:anchor="login" w:history="1">
        <w:r w:rsidR="00080AAF" w:rsidRPr="00A52DAA">
          <w:rPr>
            <w:rStyle w:val="Hyperlink"/>
            <w:rFonts w:ascii="LMRoman10-Bold" w:hAnsi="LMRoman10-Bold" w:cs="LMRoman10-Bold"/>
            <w:sz w:val="20"/>
            <w:szCs w:val="20"/>
          </w:rPr>
          <w:t>logged</w:t>
        </w:r>
      </w:hyperlink>
      <w:r w:rsidR="00080AAF" w:rsidRPr="00A52DAA">
        <w:rPr>
          <w:rFonts w:ascii="LMRoman10-Bold" w:hAnsi="LMRoman10-Bold" w:cs="LMRoman10-Bold"/>
          <w:sz w:val="20"/>
          <w:szCs w:val="20"/>
        </w:rPr>
        <w:t xml:space="preserve"> in the system.</w:t>
      </w:r>
      <w:r w:rsidR="00DA1E82" w:rsidRPr="00A52DAA">
        <w:rPr>
          <w:rFonts w:ascii="LMRoman10-Bold" w:hAnsi="LMRoman10-Bold" w:cs="LMRoman10-Bold"/>
          <w:sz w:val="20"/>
          <w:szCs w:val="20"/>
        </w:rPr>
        <w:t xml:space="preserve"> This sequence of operations performed by the User, can be carried out also from the Municipality. </w:t>
      </w:r>
    </w:p>
    <w:p w14:paraId="47382CE9" w14:textId="1C6456AB" w:rsidR="00080AAF" w:rsidRPr="00A52DAA" w:rsidRDefault="00080AAF" w:rsidP="00D0340A">
      <w:pPr>
        <w:rPr>
          <w:rFonts w:ascii="LMRoman10-Bold" w:hAnsi="LMRoman10-Bold" w:cs="LMRoman10-Bold"/>
          <w:b/>
          <w:bCs/>
          <w:sz w:val="20"/>
          <w:szCs w:val="20"/>
        </w:rPr>
      </w:pPr>
      <w:r w:rsidRPr="00A52DAA">
        <w:rPr>
          <w:rFonts w:ascii="LMRoman10-Bold" w:hAnsi="LMRoman10-Bold" w:cs="LMRoman10-Bold"/>
          <w:b/>
          <w:bCs/>
          <w:sz w:val="20"/>
          <w:szCs w:val="20"/>
        </w:rPr>
        <w:t>Municipality Registration</w:t>
      </w:r>
    </w:p>
    <w:p w14:paraId="251681DD" w14:textId="1FA66E4A" w:rsidR="00080AAF" w:rsidRPr="00A52DAA" w:rsidRDefault="00AE627F" w:rsidP="00080AAF">
      <w:pPr>
        <w:jc w:val="center"/>
        <w:rPr>
          <w:rFonts w:ascii="LMRoman10-Bold" w:hAnsi="LMRoman10-Bold" w:cs="LMRoman10-Bold"/>
          <w:sz w:val="20"/>
          <w:szCs w:val="20"/>
        </w:rPr>
      </w:pPr>
      <w:r w:rsidRPr="00A52DAA">
        <w:rPr>
          <w:rFonts w:ascii="LMRoman10-Bold" w:hAnsi="LMRoman10-Bold" w:cs="LMRoman10-Bold"/>
          <w:noProof/>
          <w:sz w:val="20"/>
          <w:szCs w:val="20"/>
        </w:rPr>
        <w:lastRenderedPageBreak/>
        <w:softHyphen/>
      </w:r>
      <w:r w:rsidRPr="00A52DAA">
        <w:rPr>
          <w:rFonts w:ascii="LMRoman10-Bold" w:hAnsi="LMRoman10-Bold" w:cs="LMRoman10-Bold"/>
          <w:noProof/>
          <w:sz w:val="20"/>
          <w:szCs w:val="20"/>
        </w:rPr>
        <w:drawing>
          <wp:inline distT="0" distB="0" distL="0" distR="0" wp14:anchorId="7427B48B" wp14:editId="55E6DC99">
            <wp:extent cx="3695555" cy="4076861"/>
            <wp:effectExtent l="0" t="0" r="635"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quenceDiagram- municipalityreg.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95555" cy="4076861"/>
                    </a:xfrm>
                    <a:prstGeom prst="rect">
                      <a:avLst/>
                    </a:prstGeom>
                  </pic:spPr>
                </pic:pic>
              </a:graphicData>
            </a:graphic>
          </wp:inline>
        </w:drawing>
      </w:r>
    </w:p>
    <w:p w14:paraId="3E9FCE05" w14:textId="4A0FB9BB" w:rsidR="00080AAF" w:rsidRPr="00A52DAA" w:rsidRDefault="00080AAF" w:rsidP="00D0340A">
      <w:pPr>
        <w:rPr>
          <w:rFonts w:ascii="LMRoman10-Bold" w:hAnsi="LMRoman10-Bold" w:cs="LMRoman10-Bold"/>
          <w:sz w:val="20"/>
          <w:szCs w:val="20"/>
        </w:rPr>
      </w:pPr>
      <w:r w:rsidRPr="00A52DAA">
        <w:rPr>
          <w:rFonts w:ascii="LMRoman10-Bold" w:hAnsi="LMRoman10-Bold" w:cs="LMRoman10-Bold"/>
          <w:sz w:val="20"/>
          <w:szCs w:val="20"/>
        </w:rPr>
        <w:t>This sequence diagram represents the sequence of operations done to serve the Municipality Registration. After this the Municipality can correctly use the SafeStreets’ services.</w:t>
      </w:r>
      <w:r w:rsidR="007F4BCF" w:rsidRPr="00A52DAA">
        <w:rPr>
          <w:rFonts w:ascii="LMRoman10-Bold" w:hAnsi="LMRoman10-Bold" w:cs="LMRoman10-Bold"/>
          <w:sz w:val="20"/>
          <w:szCs w:val="20"/>
        </w:rPr>
        <w:t xml:space="preserve"> The Municipality needs to insert the contract code that has been previously obtained by SafeStreets, after a contract has been signed.</w:t>
      </w:r>
    </w:p>
    <w:p w14:paraId="6BB5EFAA" w14:textId="44CC1B19" w:rsidR="00080AAF" w:rsidRPr="00A52DAA" w:rsidRDefault="00080AAF" w:rsidP="00D0340A">
      <w:pPr>
        <w:rPr>
          <w:rFonts w:ascii="LMRoman10-Bold" w:hAnsi="LMRoman10-Bold" w:cs="LMRoman10-Bold"/>
          <w:b/>
          <w:bCs/>
          <w:sz w:val="20"/>
          <w:szCs w:val="20"/>
        </w:rPr>
      </w:pPr>
      <w:r w:rsidRPr="00A52DAA">
        <w:rPr>
          <w:rFonts w:ascii="LMRoman10-Bold" w:hAnsi="LMRoman10-Bold" w:cs="LMRoman10-Bold"/>
          <w:b/>
          <w:bCs/>
          <w:sz w:val="20"/>
          <w:szCs w:val="20"/>
        </w:rPr>
        <w:t>User Registration</w:t>
      </w:r>
    </w:p>
    <w:p w14:paraId="3F034566" w14:textId="426BA4EF" w:rsidR="00080AAF" w:rsidRPr="00A52DAA" w:rsidRDefault="00080AAF" w:rsidP="00D0340A">
      <w:pPr>
        <w:rPr>
          <w:rFonts w:ascii="LMRoman10-Bold" w:hAnsi="LMRoman10-Bold" w:cs="LMRoman10-Bold"/>
          <w:sz w:val="20"/>
          <w:szCs w:val="20"/>
        </w:rPr>
      </w:pPr>
      <w:r w:rsidRPr="00A52DAA">
        <w:rPr>
          <w:rFonts w:ascii="LMRoman10-Bold" w:hAnsi="LMRoman10-Bold" w:cs="LMRoman10-Bold"/>
          <w:noProof/>
          <w:sz w:val="20"/>
          <w:szCs w:val="20"/>
        </w:rPr>
        <w:lastRenderedPageBreak/>
        <w:drawing>
          <wp:inline distT="0" distB="0" distL="0" distR="0" wp14:anchorId="55499814" wp14:editId="6A7239B7">
            <wp:extent cx="5657861" cy="4943714"/>
            <wp:effectExtent l="0" t="0" r="0" b="9525"/>
            <wp:docPr id="30" name="Picture 30"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quenceDiagram- userreg.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57861" cy="4943714"/>
                    </a:xfrm>
                    <a:prstGeom prst="rect">
                      <a:avLst/>
                    </a:prstGeom>
                  </pic:spPr>
                </pic:pic>
              </a:graphicData>
            </a:graphic>
          </wp:inline>
        </w:drawing>
      </w:r>
    </w:p>
    <w:p w14:paraId="36A34F60" w14:textId="699186CA" w:rsidR="00080AAF" w:rsidRPr="00A52DAA" w:rsidRDefault="00080AAF" w:rsidP="00D0340A">
      <w:pPr>
        <w:rPr>
          <w:rFonts w:ascii="LMRoman10-Bold" w:hAnsi="LMRoman10-Bold" w:cs="LMRoman10-Bold"/>
          <w:sz w:val="20"/>
          <w:szCs w:val="20"/>
        </w:rPr>
      </w:pPr>
      <w:r w:rsidRPr="00A52DAA">
        <w:rPr>
          <w:rFonts w:ascii="LMRoman10-Bold" w:hAnsi="LMRoman10-Bold" w:cs="LMRoman10-Bold"/>
          <w:sz w:val="20"/>
          <w:szCs w:val="20"/>
        </w:rPr>
        <w:t xml:space="preserve">In this sequence diagram are represented the operations done to perform the registration of a User. After this operation the User can </w:t>
      </w:r>
      <w:hyperlink w:anchor="login" w:history="1">
        <w:r w:rsidRPr="00A52DAA">
          <w:rPr>
            <w:rStyle w:val="Hyperlink"/>
            <w:rFonts w:ascii="LMRoman10-Bold" w:hAnsi="LMRoman10-Bold" w:cs="LMRoman10-Bold"/>
            <w:sz w:val="20"/>
            <w:szCs w:val="20"/>
          </w:rPr>
          <w:t>login</w:t>
        </w:r>
      </w:hyperlink>
      <w:r w:rsidRPr="00A52DAA">
        <w:rPr>
          <w:rFonts w:ascii="LMRoman10-Bold" w:hAnsi="LMRoman10-Bold" w:cs="LMRoman10-Bold"/>
          <w:sz w:val="20"/>
          <w:szCs w:val="20"/>
        </w:rPr>
        <w:t xml:space="preserve"> the SafeStreets’ System</w:t>
      </w:r>
      <w:r w:rsidR="007F4BCF" w:rsidRPr="00A52DAA">
        <w:rPr>
          <w:rFonts w:ascii="LMRoman10-Bold" w:hAnsi="LMRoman10-Bold" w:cs="LMRoman10-Bold"/>
          <w:sz w:val="20"/>
          <w:szCs w:val="20"/>
        </w:rPr>
        <w:t>, and the user can use all the services exposed by the SafeStreets’ System.</w:t>
      </w:r>
    </w:p>
    <w:p w14:paraId="64469D88" w14:textId="3F465AC7" w:rsidR="005A38B0" w:rsidRPr="00A52DAA" w:rsidRDefault="005A38B0" w:rsidP="00D0340A">
      <w:pPr>
        <w:rPr>
          <w:rFonts w:ascii="LMRoman10-Bold" w:hAnsi="LMRoman10-Bold" w:cs="LMRoman10-Bold"/>
          <w:b/>
          <w:bCs/>
          <w:sz w:val="20"/>
          <w:szCs w:val="20"/>
        </w:rPr>
      </w:pPr>
      <w:r w:rsidRPr="00A52DAA">
        <w:rPr>
          <w:rFonts w:ascii="LMRoman10-Bold" w:hAnsi="LMRoman10-Bold" w:cs="LMRoman10-Bold"/>
          <w:b/>
          <w:bCs/>
          <w:sz w:val="20"/>
          <w:szCs w:val="20"/>
        </w:rPr>
        <w:t>Municipality requests violations</w:t>
      </w:r>
    </w:p>
    <w:p w14:paraId="09155824" w14:textId="3E00DF02" w:rsidR="005A38B0" w:rsidRPr="00A52DAA" w:rsidRDefault="005A38B0" w:rsidP="00D0340A">
      <w:pPr>
        <w:rPr>
          <w:rFonts w:ascii="LMRoman10-Bold" w:hAnsi="LMRoman10-Bold" w:cs="LMRoman10-Bold"/>
          <w:b/>
          <w:bCs/>
          <w:sz w:val="20"/>
          <w:szCs w:val="20"/>
        </w:rPr>
      </w:pPr>
      <w:r w:rsidRPr="00A52DAA">
        <w:rPr>
          <w:rFonts w:ascii="LMRoman10-Bold" w:hAnsi="LMRoman10-Bold" w:cs="LMRoman10-Bold"/>
          <w:b/>
          <w:bCs/>
          <w:noProof/>
          <w:sz w:val="20"/>
          <w:szCs w:val="20"/>
        </w:rPr>
        <w:lastRenderedPageBreak/>
        <w:drawing>
          <wp:inline distT="0" distB="0" distL="0" distR="0" wp14:anchorId="5B4F920B" wp14:editId="66B4B7ED">
            <wp:extent cx="5515215" cy="3210008"/>
            <wp:effectExtent l="0" t="0" r="9525" b="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uniciplaityviolation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15215" cy="3210008"/>
                    </a:xfrm>
                    <a:prstGeom prst="rect">
                      <a:avLst/>
                    </a:prstGeom>
                  </pic:spPr>
                </pic:pic>
              </a:graphicData>
            </a:graphic>
          </wp:inline>
        </w:drawing>
      </w:r>
    </w:p>
    <w:p w14:paraId="42781662" w14:textId="47CEA9B4" w:rsidR="005A38B0" w:rsidRPr="00A52DAA" w:rsidRDefault="005A38B0" w:rsidP="00D0340A">
      <w:pPr>
        <w:rPr>
          <w:rFonts w:ascii="LMRoman10-Bold" w:hAnsi="LMRoman10-Bold" w:cs="LMRoman10-Bold"/>
          <w:sz w:val="20"/>
          <w:szCs w:val="20"/>
        </w:rPr>
      </w:pPr>
      <w:r w:rsidRPr="00A52DAA">
        <w:rPr>
          <w:rFonts w:ascii="LMRoman10-Bold" w:hAnsi="LMRoman10-Bold" w:cs="LMRoman10-Bold"/>
          <w:sz w:val="20"/>
          <w:szCs w:val="20"/>
        </w:rPr>
        <w:t xml:space="preserve">This sequence diagram happens after the Municipality has been correctly </w:t>
      </w:r>
      <w:hyperlink w:anchor="login" w:history="1">
        <w:r w:rsidRPr="00A52DAA">
          <w:rPr>
            <w:rStyle w:val="Hyperlink"/>
            <w:rFonts w:ascii="LMRoman10-Bold" w:hAnsi="LMRoman10-Bold" w:cs="LMRoman10-Bold"/>
            <w:sz w:val="20"/>
            <w:szCs w:val="20"/>
          </w:rPr>
          <w:t>logged</w:t>
        </w:r>
      </w:hyperlink>
      <w:r w:rsidRPr="00A52DAA">
        <w:rPr>
          <w:rFonts w:ascii="LMRoman10-Bold" w:hAnsi="LMRoman10-Bold" w:cs="LMRoman10-Bold"/>
          <w:sz w:val="20"/>
          <w:szCs w:val="20"/>
        </w:rPr>
        <w:t xml:space="preserve"> in the system as shown in the previous sequence diagram. The municipality can access all the violations of his competence area, so the SafeStreets’ System need to find out what request can be displayed to the Municipality, using the services exposed by the Maps Service, in order to find out what </w:t>
      </w:r>
      <w:r w:rsidR="007F4BCF" w:rsidRPr="00A52DAA">
        <w:rPr>
          <w:rFonts w:ascii="LMRoman10-Bold" w:hAnsi="LMRoman10-Bold" w:cs="LMRoman10-Bold"/>
          <w:sz w:val="20"/>
          <w:szCs w:val="20"/>
        </w:rPr>
        <w:t>violations belong inside the Municipality’s competence area.</w:t>
      </w:r>
    </w:p>
    <w:p w14:paraId="6D23A357" w14:textId="0B3E42C2" w:rsidR="007C3AF4" w:rsidRPr="00A52DAA" w:rsidRDefault="007C3AF4" w:rsidP="00D0340A">
      <w:pPr>
        <w:rPr>
          <w:rFonts w:ascii="LMRoman10-Bold" w:hAnsi="LMRoman10-Bold" w:cs="LMRoman10-Bold"/>
          <w:sz w:val="20"/>
          <w:szCs w:val="20"/>
        </w:rPr>
      </w:pPr>
    </w:p>
    <w:p w14:paraId="6E93D395" w14:textId="34827682" w:rsidR="007C3AF4" w:rsidRDefault="004551D6" w:rsidP="00D0340A">
      <w:pPr>
        <w:pStyle w:val="Heading3"/>
        <w:rPr>
          <w:rFonts w:ascii="LMRoman10-Bold" w:hAnsi="LMRoman10-Bold" w:cs="LMRoman10-Bold"/>
          <w:b w:val="0"/>
          <w:bCs w:val="0"/>
          <w:szCs w:val="24"/>
        </w:rPr>
      </w:pPr>
      <w:bookmarkStart w:id="242" w:name="_Toc23879823"/>
      <w:r w:rsidRPr="00A52DAA">
        <w:rPr>
          <w:rFonts w:ascii="LMRoman10-Bold" w:hAnsi="LMRoman10-Bold" w:cs="LMRoman10-Bold"/>
          <w:b w:val="0"/>
          <w:bCs w:val="0"/>
          <w:szCs w:val="24"/>
        </w:rPr>
        <w:t>Traceability Matrix</w:t>
      </w:r>
      <w:bookmarkEnd w:id="242"/>
    </w:p>
    <w:p w14:paraId="0C0918EB" w14:textId="528BDF64" w:rsidR="00B47BF5" w:rsidRPr="00B47BF5" w:rsidRDefault="00B47BF5" w:rsidP="00B47BF5">
      <w:ins w:id="243" w:author="Massimiliano Bonetti" w:date="2019-11-08T21:12:00Z">
        <w:r>
          <w:t xml:space="preserve">The </w:t>
        </w:r>
      </w:ins>
      <w:ins w:id="244" w:author="Massimiliano Bonetti" w:date="2019-11-08T21:13:00Z">
        <w:r>
          <w:t xml:space="preserve">followed </w:t>
        </w:r>
      </w:ins>
      <w:ins w:id="245" w:author="Massimiliano Bonetti" w:date="2019-11-08T21:12:00Z">
        <w:r>
          <w:t>traceability matrix keeps track of the relationshi</w:t>
        </w:r>
      </w:ins>
      <w:ins w:id="246" w:author="Massimiliano Bonetti" w:date="2019-11-08T21:13:00Z">
        <w:r>
          <w:t>p</w:t>
        </w:r>
      </w:ins>
      <w:ins w:id="247" w:author="Massimiliano Bonetti" w:date="2019-11-08T21:12:00Z">
        <w:r>
          <w:t xml:space="preserve"> between the use cases and the requiremen</w:t>
        </w:r>
      </w:ins>
      <w:ins w:id="248" w:author="Massimiliano Bonetti" w:date="2019-11-08T21:13:00Z">
        <w:r>
          <w:t>ts.</w:t>
        </w:r>
      </w:ins>
    </w:p>
    <w:tbl>
      <w:tblPr>
        <w:tblStyle w:val="PlainTable5"/>
        <w:tblW w:w="0" w:type="auto"/>
        <w:tblLook w:val="04A0" w:firstRow="1" w:lastRow="0" w:firstColumn="1" w:lastColumn="0" w:noHBand="0" w:noVBand="1"/>
      </w:tblPr>
      <w:tblGrid>
        <w:gridCol w:w="2835"/>
        <w:gridCol w:w="6506"/>
      </w:tblGrid>
      <w:tr w:rsidR="00F80CE7" w:rsidRPr="00A52DAA" w14:paraId="28953A45" w14:textId="77777777" w:rsidTr="00F80CE7">
        <w:trPr>
          <w:cnfStyle w:val="100000000000" w:firstRow="1" w:lastRow="0" w:firstColumn="0" w:lastColumn="0" w:oddVBand="0" w:evenVBand="0" w:oddHBand="0" w:evenHBand="0" w:firstRowFirstColumn="0" w:firstRowLastColumn="0" w:lastRowFirstColumn="0" w:lastRowLastColumn="0"/>
          <w:trHeight w:val="317"/>
        </w:trPr>
        <w:tc>
          <w:tcPr>
            <w:cnfStyle w:val="001000000100" w:firstRow="0" w:lastRow="0" w:firstColumn="1" w:lastColumn="0" w:oddVBand="0" w:evenVBand="0" w:oddHBand="0" w:evenHBand="0" w:firstRowFirstColumn="1" w:firstRowLastColumn="0" w:lastRowFirstColumn="0" w:lastRowLastColumn="0"/>
            <w:tcW w:w="2835" w:type="dxa"/>
          </w:tcPr>
          <w:p w14:paraId="50E59CDA" w14:textId="09F1CBAF" w:rsidR="00F80CE7" w:rsidRPr="00A52DAA" w:rsidRDefault="00F80CE7" w:rsidP="004A7E15">
            <w:pPr>
              <w:jc w:val="center"/>
              <w:rPr>
                <w:rFonts w:ascii="LMRoman10-Bold" w:hAnsi="LMRoman10-Bold" w:cs="LMRoman10-Bold"/>
                <w:b/>
                <w:bCs/>
                <w:szCs w:val="24"/>
              </w:rPr>
            </w:pPr>
            <w:r w:rsidRPr="00A52DAA">
              <w:rPr>
                <w:rFonts w:ascii="LMRoman10-Bold" w:hAnsi="LMRoman10-Bold" w:cs="LMRoman10-Bold"/>
                <w:b/>
                <w:bCs/>
                <w:szCs w:val="24"/>
              </w:rPr>
              <w:t>Requirements</w:t>
            </w:r>
          </w:p>
        </w:tc>
        <w:tc>
          <w:tcPr>
            <w:tcW w:w="6506" w:type="dxa"/>
          </w:tcPr>
          <w:p w14:paraId="13BF2FB0" w14:textId="382E6054" w:rsidR="00F80CE7" w:rsidRPr="00A52DAA" w:rsidRDefault="00F80CE7" w:rsidP="004A7E15">
            <w:pPr>
              <w:tabs>
                <w:tab w:val="left" w:pos="1242"/>
              </w:tabs>
              <w:jc w:val="center"/>
              <w:cnfStyle w:val="100000000000" w:firstRow="1" w:lastRow="0" w:firstColumn="0" w:lastColumn="0" w:oddVBand="0" w:evenVBand="0" w:oddHBand="0" w:evenHBand="0" w:firstRowFirstColumn="0" w:firstRowLastColumn="0" w:lastRowFirstColumn="0" w:lastRowLastColumn="0"/>
              <w:rPr>
                <w:rFonts w:ascii="LMRoman10-Bold" w:hAnsi="LMRoman10-Bold" w:cs="LMRoman10-Bold"/>
                <w:b/>
                <w:bCs/>
                <w:szCs w:val="24"/>
              </w:rPr>
            </w:pPr>
            <w:r w:rsidRPr="00A52DAA">
              <w:rPr>
                <w:rFonts w:ascii="LMRoman10-Bold" w:hAnsi="LMRoman10-Bold" w:cs="LMRoman10-Bold"/>
                <w:b/>
                <w:bCs/>
                <w:szCs w:val="24"/>
              </w:rPr>
              <w:t>Use Case</w:t>
            </w:r>
          </w:p>
        </w:tc>
      </w:tr>
      <w:tr w:rsidR="00F80CE7" w:rsidRPr="00A52DAA" w14:paraId="3276D18E" w14:textId="77777777" w:rsidTr="00F80CE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42728786" w14:textId="77777777" w:rsidR="00F80CE7" w:rsidRPr="00A52DAA" w:rsidRDefault="005D21C8" w:rsidP="004A7E15">
            <w:pPr>
              <w:jc w:val="center"/>
              <w:rPr>
                <w:rFonts w:ascii="LMRoman10-Bold" w:hAnsi="LMRoman10-Bold" w:cs="LMRoman10-Bold"/>
                <w:i w:val="0"/>
                <w:iCs w:val="0"/>
                <w:szCs w:val="24"/>
              </w:rPr>
            </w:pPr>
            <w:hyperlink w:anchor="R1" w:history="1">
              <w:r w:rsidR="00F80CE7" w:rsidRPr="00A52DAA">
                <w:rPr>
                  <w:rStyle w:val="Hyperlink"/>
                  <w:rFonts w:ascii="LMRoman10-Bold" w:hAnsi="LMRoman10-Bold" w:cs="LMRoman10-Bold"/>
                  <w:i/>
                  <w:iCs w:val="0"/>
                  <w:szCs w:val="24"/>
                </w:rPr>
                <w:t>R1</w:t>
              </w:r>
            </w:hyperlink>
          </w:p>
          <w:p w14:paraId="7FE93FE8" w14:textId="6D110ED2" w:rsidR="00F80CE7" w:rsidRPr="00A52DAA" w:rsidRDefault="00F80CE7" w:rsidP="004A7E15">
            <w:pPr>
              <w:jc w:val="center"/>
              <w:rPr>
                <w:rFonts w:ascii="LMRoman10-Bold" w:hAnsi="LMRoman10-Bold" w:cs="LMRoman10-Bold"/>
                <w:szCs w:val="24"/>
              </w:rPr>
            </w:pPr>
          </w:p>
        </w:tc>
        <w:tc>
          <w:tcPr>
            <w:tcW w:w="6506" w:type="dxa"/>
          </w:tcPr>
          <w:p w14:paraId="4B913C65" w14:textId="26C75FC6" w:rsidR="00F80CE7" w:rsidRPr="00A52DAA" w:rsidRDefault="005D21C8" w:rsidP="004A7E15">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AnalysisRequest" w:history="1">
              <w:r w:rsidR="00F80CE7" w:rsidRPr="00A52DAA">
                <w:rPr>
                  <w:rStyle w:val="Hyperlink"/>
                  <w:rFonts w:ascii="LMRoman10-Bold" w:hAnsi="LMRoman10-Bold" w:cs="LMRoman10-Bold"/>
                  <w:szCs w:val="24"/>
                </w:rPr>
                <w:t>U4: Analysis Request</w:t>
              </w:r>
            </w:hyperlink>
          </w:p>
          <w:p w14:paraId="25AC9514" w14:textId="1F80C8F2" w:rsidR="00F80CE7" w:rsidRPr="00A52DAA" w:rsidRDefault="005D21C8" w:rsidP="004A7E15">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ViolationsRequest" w:history="1">
              <w:r w:rsidR="00F80CE7" w:rsidRPr="00A52DAA">
                <w:rPr>
                  <w:rStyle w:val="Hyperlink"/>
                  <w:rFonts w:ascii="LMRoman10-Bold" w:hAnsi="LMRoman10-Bold" w:cs="LMRoman10-Bold"/>
                  <w:szCs w:val="24"/>
                </w:rPr>
                <w:t>U5: Violations Request</w:t>
              </w:r>
            </w:hyperlink>
          </w:p>
          <w:p w14:paraId="32459521" w14:textId="5C5421A8" w:rsidR="00F80CE7" w:rsidRPr="00A52DAA" w:rsidRDefault="009315A7" w:rsidP="004A7E15">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ReportElaboration" w:history="1">
              <w:r w:rsidR="00F80CE7" w:rsidRPr="00A52DAA">
                <w:rPr>
                  <w:rStyle w:val="Hyperlink"/>
                  <w:rFonts w:ascii="LMRoman10-Bold" w:hAnsi="LMRoman10-Bold" w:cs="LMRoman10-Bold"/>
                  <w:szCs w:val="24"/>
                </w:rPr>
                <w:t>U7: Report Elaboration</w:t>
              </w:r>
            </w:hyperlink>
          </w:p>
        </w:tc>
      </w:tr>
      <w:tr w:rsidR="00F80CE7" w:rsidRPr="00A52DAA" w14:paraId="2DBF71EF" w14:textId="77777777" w:rsidTr="00F80CE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135201C4" w14:textId="138DA274" w:rsidR="00F80CE7" w:rsidRPr="00A52DAA" w:rsidRDefault="005D21C8" w:rsidP="004A7E15">
            <w:pPr>
              <w:jc w:val="center"/>
              <w:rPr>
                <w:rFonts w:ascii="LMRoman10-Bold" w:hAnsi="LMRoman10-Bold" w:cs="LMRoman10-Bold"/>
                <w:szCs w:val="24"/>
              </w:rPr>
            </w:pPr>
            <w:hyperlink w:anchor="R2" w:history="1">
              <w:r w:rsidR="004A7E15" w:rsidRPr="00A52DAA">
                <w:rPr>
                  <w:rStyle w:val="Hyperlink"/>
                  <w:rFonts w:ascii="LMRoman10-Bold" w:hAnsi="LMRoman10-Bold" w:cs="LMRoman10-Bold"/>
                  <w:i/>
                  <w:iCs w:val="0"/>
                  <w:szCs w:val="24"/>
                </w:rPr>
                <w:t>R2</w:t>
              </w:r>
            </w:hyperlink>
          </w:p>
        </w:tc>
        <w:tc>
          <w:tcPr>
            <w:tcW w:w="6506" w:type="dxa"/>
          </w:tcPr>
          <w:p w14:paraId="4C1A7320" w14:textId="2D9B6F16" w:rsidR="00F80CE7" w:rsidRPr="00A52DAA" w:rsidRDefault="005D21C8" w:rsidP="004A7E15">
            <w:pPr>
              <w:jc w:val="center"/>
              <w:cnfStyle w:val="000000000000" w:firstRow="0" w:lastRow="0" w:firstColumn="0" w:lastColumn="0" w:oddVBand="0" w:evenVBand="0" w:oddHBand="0" w:evenHBand="0" w:firstRowFirstColumn="0" w:firstRowLastColumn="0" w:lastRowFirstColumn="0" w:lastRowLastColumn="0"/>
              <w:rPr>
                <w:rFonts w:ascii="LMRoman10-Bold" w:hAnsi="LMRoman10-Bold" w:cs="LMRoman10-Bold"/>
                <w:szCs w:val="24"/>
              </w:rPr>
            </w:pPr>
            <w:hyperlink w:anchor="AnalysisRequest" w:history="1">
              <w:r w:rsidR="004A7E15" w:rsidRPr="00A52DAA">
                <w:rPr>
                  <w:rStyle w:val="Hyperlink"/>
                  <w:rFonts w:ascii="LMRoman10-Bold" w:hAnsi="LMRoman10-Bold" w:cs="LMRoman10-Bold"/>
                  <w:szCs w:val="24"/>
                </w:rPr>
                <w:t>U4: Analysis Request</w:t>
              </w:r>
            </w:hyperlink>
          </w:p>
        </w:tc>
      </w:tr>
      <w:tr w:rsidR="00F80CE7" w:rsidRPr="00A52DAA" w14:paraId="327F30BA" w14:textId="77777777" w:rsidTr="00F80CE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2482B977" w14:textId="6A4EA62A" w:rsidR="00F80CE7" w:rsidRPr="00A52DAA" w:rsidRDefault="005D21C8" w:rsidP="004A7E15">
            <w:pPr>
              <w:jc w:val="center"/>
              <w:rPr>
                <w:rFonts w:ascii="LMRoman10-Bold" w:hAnsi="LMRoman10-Bold" w:cs="LMRoman10-Bold"/>
                <w:szCs w:val="24"/>
              </w:rPr>
            </w:pPr>
            <w:hyperlink w:anchor="R3" w:history="1">
              <w:r w:rsidR="004A7E15" w:rsidRPr="00A52DAA">
                <w:rPr>
                  <w:rStyle w:val="Hyperlink"/>
                  <w:rFonts w:ascii="LMRoman10-Bold" w:hAnsi="LMRoman10-Bold" w:cs="LMRoman10-Bold"/>
                  <w:i/>
                  <w:iCs w:val="0"/>
                  <w:szCs w:val="24"/>
                </w:rPr>
                <w:t>R3</w:t>
              </w:r>
            </w:hyperlink>
          </w:p>
        </w:tc>
        <w:tc>
          <w:tcPr>
            <w:tcW w:w="6506" w:type="dxa"/>
          </w:tcPr>
          <w:p w14:paraId="695FAD74" w14:textId="684684DC" w:rsidR="004A7E15" w:rsidRPr="00A52DAA" w:rsidRDefault="005D21C8" w:rsidP="004A7E15">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AnalysisRequest" w:history="1">
              <w:r w:rsidR="004A7E15" w:rsidRPr="00A52DAA">
                <w:rPr>
                  <w:rStyle w:val="Hyperlink"/>
                  <w:rFonts w:ascii="LMRoman10-Bold" w:hAnsi="LMRoman10-Bold" w:cs="LMRoman10-Bold"/>
                  <w:szCs w:val="24"/>
                </w:rPr>
                <w:t>U4: Analysis Request</w:t>
              </w:r>
            </w:hyperlink>
          </w:p>
          <w:p w14:paraId="4611C353" w14:textId="6D0FA42F" w:rsidR="00F80CE7" w:rsidRPr="00A52DAA" w:rsidRDefault="005D21C8" w:rsidP="004A7E15">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ViolationsRequest" w:history="1">
              <w:r w:rsidR="004A7E15" w:rsidRPr="00A52DAA">
                <w:rPr>
                  <w:rStyle w:val="Hyperlink"/>
                  <w:rFonts w:ascii="LMRoman10-Bold" w:hAnsi="LMRoman10-Bold" w:cs="LMRoman10-Bold"/>
                  <w:szCs w:val="24"/>
                </w:rPr>
                <w:t>U5: Violations Request</w:t>
              </w:r>
            </w:hyperlink>
          </w:p>
        </w:tc>
      </w:tr>
      <w:tr w:rsidR="00F80CE7" w:rsidRPr="00A52DAA" w14:paraId="72631B24" w14:textId="77777777" w:rsidTr="00F80CE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547D26C9" w14:textId="7DA77A3B" w:rsidR="00F80CE7" w:rsidRPr="00A52DAA" w:rsidRDefault="005D21C8" w:rsidP="004A7E15">
            <w:pPr>
              <w:jc w:val="center"/>
              <w:rPr>
                <w:rFonts w:ascii="LMRoman10-Bold" w:hAnsi="LMRoman10-Bold" w:cs="LMRoman10-Bold"/>
                <w:szCs w:val="24"/>
              </w:rPr>
            </w:pPr>
            <w:hyperlink w:anchor="R4" w:history="1">
              <w:r w:rsidR="004A7E15" w:rsidRPr="00A52DAA">
                <w:rPr>
                  <w:rStyle w:val="Hyperlink"/>
                  <w:rFonts w:ascii="LMRoman10-Bold" w:hAnsi="LMRoman10-Bold" w:cs="LMRoman10-Bold"/>
                  <w:i/>
                  <w:iCs w:val="0"/>
                  <w:szCs w:val="24"/>
                </w:rPr>
                <w:t>R4</w:t>
              </w:r>
            </w:hyperlink>
          </w:p>
        </w:tc>
        <w:tc>
          <w:tcPr>
            <w:tcW w:w="6506" w:type="dxa"/>
          </w:tcPr>
          <w:p w14:paraId="6045D757" w14:textId="0ECAFB0C" w:rsidR="00F80CE7" w:rsidRPr="00A52DAA" w:rsidRDefault="005D21C8" w:rsidP="004A7E15">
            <w:pPr>
              <w:jc w:val="center"/>
              <w:cnfStyle w:val="000000000000" w:firstRow="0" w:lastRow="0" w:firstColumn="0" w:lastColumn="0" w:oddVBand="0" w:evenVBand="0" w:oddHBand="0" w:evenHBand="0" w:firstRowFirstColumn="0" w:firstRowLastColumn="0" w:lastRowFirstColumn="0" w:lastRowLastColumn="0"/>
              <w:rPr>
                <w:rFonts w:ascii="LMRoman10-Bold" w:hAnsi="LMRoman10-Bold" w:cs="LMRoman10-Bold"/>
                <w:szCs w:val="24"/>
              </w:rPr>
            </w:pPr>
            <w:hyperlink w:anchor="ViolationsRequest" w:history="1">
              <w:r w:rsidR="004A7E15" w:rsidRPr="00A52DAA">
                <w:rPr>
                  <w:rStyle w:val="Hyperlink"/>
                  <w:rFonts w:ascii="LMRoman10-Bold" w:hAnsi="LMRoman10-Bold" w:cs="LMRoman10-Bold"/>
                  <w:szCs w:val="24"/>
                </w:rPr>
                <w:t>U5: Violations Request</w:t>
              </w:r>
            </w:hyperlink>
          </w:p>
        </w:tc>
      </w:tr>
      <w:tr w:rsidR="00F80CE7" w:rsidRPr="00A52DAA" w14:paraId="680A215B" w14:textId="77777777" w:rsidTr="00F80CE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5F151B8D" w14:textId="5A8BCDFF" w:rsidR="00F80CE7" w:rsidRPr="00A52DAA" w:rsidRDefault="005D21C8" w:rsidP="004A7E15">
            <w:pPr>
              <w:jc w:val="center"/>
              <w:rPr>
                <w:rFonts w:ascii="LMRoman10-Bold" w:hAnsi="LMRoman10-Bold" w:cs="LMRoman10-Bold"/>
                <w:szCs w:val="24"/>
              </w:rPr>
            </w:pPr>
            <w:hyperlink w:anchor="R5" w:history="1">
              <w:r w:rsidR="004A7E15" w:rsidRPr="00A52DAA">
                <w:rPr>
                  <w:rStyle w:val="Hyperlink"/>
                  <w:rFonts w:ascii="LMRoman10-Bold" w:hAnsi="LMRoman10-Bold" w:cs="LMRoman10-Bold"/>
                  <w:i/>
                  <w:iCs w:val="0"/>
                  <w:szCs w:val="24"/>
                </w:rPr>
                <w:t>R5</w:t>
              </w:r>
            </w:hyperlink>
          </w:p>
        </w:tc>
        <w:tc>
          <w:tcPr>
            <w:tcW w:w="6506" w:type="dxa"/>
          </w:tcPr>
          <w:p w14:paraId="4830F550" w14:textId="77777777" w:rsidR="004A7E15" w:rsidRPr="00A52DAA" w:rsidRDefault="005D21C8" w:rsidP="004A7E15">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AnalysisRequest" w:history="1">
              <w:r w:rsidR="004A7E15" w:rsidRPr="00A52DAA">
                <w:rPr>
                  <w:rStyle w:val="Hyperlink"/>
                  <w:rFonts w:ascii="LMRoman10-Bold" w:hAnsi="LMRoman10-Bold" w:cs="LMRoman10-Bold"/>
                  <w:szCs w:val="24"/>
                </w:rPr>
                <w:t>U4: Analysis Request</w:t>
              </w:r>
            </w:hyperlink>
          </w:p>
          <w:p w14:paraId="193FE1F2" w14:textId="77777777" w:rsidR="004A7E15" w:rsidRPr="00A52DAA" w:rsidRDefault="005D21C8" w:rsidP="004A7E15">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ViolationsRequest" w:history="1">
              <w:r w:rsidR="004A7E15" w:rsidRPr="00A52DAA">
                <w:rPr>
                  <w:rStyle w:val="Hyperlink"/>
                  <w:rFonts w:ascii="LMRoman10-Bold" w:hAnsi="LMRoman10-Bold" w:cs="LMRoman10-Bold"/>
                  <w:szCs w:val="24"/>
                </w:rPr>
                <w:t>U5: Violations Request</w:t>
              </w:r>
            </w:hyperlink>
          </w:p>
          <w:p w14:paraId="47CEEA95" w14:textId="42CBB943" w:rsidR="00F80CE7" w:rsidRPr="00A52DAA" w:rsidRDefault="005D21C8" w:rsidP="004A7E15">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ReportElaboration" w:history="1">
              <w:r w:rsidR="004A7E15" w:rsidRPr="00A52DAA">
                <w:rPr>
                  <w:rStyle w:val="Hyperlink"/>
                  <w:rFonts w:ascii="LMRoman10-Bold" w:hAnsi="LMRoman10-Bold" w:cs="LMRoman10-Bold"/>
                  <w:szCs w:val="24"/>
                </w:rPr>
                <w:t>U7: Report Elaboration</w:t>
              </w:r>
            </w:hyperlink>
          </w:p>
        </w:tc>
      </w:tr>
      <w:tr w:rsidR="00F80CE7" w:rsidRPr="00A52DAA" w14:paraId="7A20D3E7" w14:textId="77777777" w:rsidTr="00F80CE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67AE87FB" w14:textId="092C6032" w:rsidR="00F80CE7" w:rsidRPr="00A52DAA" w:rsidRDefault="005D21C8" w:rsidP="004A7E15">
            <w:pPr>
              <w:jc w:val="center"/>
              <w:rPr>
                <w:rFonts w:ascii="LMRoman10-Bold" w:hAnsi="LMRoman10-Bold" w:cs="LMRoman10-Bold"/>
                <w:szCs w:val="24"/>
              </w:rPr>
            </w:pPr>
            <w:hyperlink w:anchor="R6" w:history="1">
              <w:r w:rsidR="004A7E15" w:rsidRPr="00A52DAA">
                <w:rPr>
                  <w:rStyle w:val="Hyperlink"/>
                  <w:rFonts w:ascii="LMRoman10-Bold" w:hAnsi="LMRoman10-Bold" w:cs="LMRoman10-Bold"/>
                  <w:i/>
                  <w:iCs w:val="0"/>
                  <w:szCs w:val="24"/>
                </w:rPr>
                <w:t>R6</w:t>
              </w:r>
            </w:hyperlink>
          </w:p>
        </w:tc>
        <w:tc>
          <w:tcPr>
            <w:tcW w:w="6506" w:type="dxa"/>
          </w:tcPr>
          <w:p w14:paraId="2DA3A5EA" w14:textId="27998030" w:rsidR="00F80CE7" w:rsidRPr="00A52DAA" w:rsidRDefault="005D21C8" w:rsidP="004A7E15">
            <w:pPr>
              <w:jc w:val="center"/>
              <w:cnfStyle w:val="000000000000" w:firstRow="0" w:lastRow="0" w:firstColumn="0" w:lastColumn="0" w:oddVBand="0" w:evenVBand="0" w:oddHBand="0" w:evenHBand="0" w:firstRowFirstColumn="0" w:firstRowLastColumn="0" w:lastRowFirstColumn="0" w:lastRowLastColumn="0"/>
              <w:rPr>
                <w:rFonts w:ascii="LMRoman10-Bold" w:hAnsi="LMRoman10-Bold" w:cs="LMRoman10-Bold"/>
                <w:szCs w:val="24"/>
              </w:rPr>
            </w:pPr>
            <w:hyperlink w:anchor="ReportCompilation" w:history="1">
              <w:r w:rsidR="0035104C" w:rsidRPr="00A52DAA">
                <w:rPr>
                  <w:rStyle w:val="Hyperlink"/>
                  <w:rFonts w:ascii="LMRoman10-Bold" w:hAnsi="LMRoman10-Bold" w:cs="LMRoman10-Bold"/>
                  <w:szCs w:val="24"/>
                </w:rPr>
                <w:t>U3: Report Compilation</w:t>
              </w:r>
            </w:hyperlink>
          </w:p>
        </w:tc>
      </w:tr>
      <w:tr w:rsidR="00F80CE7" w:rsidRPr="00A52DAA" w14:paraId="66D4D958" w14:textId="77777777" w:rsidTr="00F80CE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586E3336" w14:textId="16A6475E" w:rsidR="00F80CE7" w:rsidRPr="00A52DAA" w:rsidRDefault="005D21C8" w:rsidP="004A7E15">
            <w:pPr>
              <w:jc w:val="center"/>
              <w:rPr>
                <w:rFonts w:ascii="LMRoman10-Bold" w:hAnsi="LMRoman10-Bold" w:cs="LMRoman10-Bold"/>
                <w:szCs w:val="24"/>
              </w:rPr>
            </w:pPr>
            <w:hyperlink w:anchor="R7" w:history="1">
              <w:r w:rsidR="004A7E15" w:rsidRPr="00A52DAA">
                <w:rPr>
                  <w:rStyle w:val="Hyperlink"/>
                  <w:rFonts w:ascii="LMRoman10-Bold" w:hAnsi="LMRoman10-Bold" w:cs="LMRoman10-Bold"/>
                  <w:i/>
                  <w:iCs w:val="0"/>
                  <w:szCs w:val="24"/>
                </w:rPr>
                <w:t>R7</w:t>
              </w:r>
            </w:hyperlink>
          </w:p>
        </w:tc>
        <w:tc>
          <w:tcPr>
            <w:tcW w:w="6506" w:type="dxa"/>
          </w:tcPr>
          <w:p w14:paraId="16AF86D8" w14:textId="573C1B40" w:rsidR="00F80CE7" w:rsidRPr="00A52DAA" w:rsidRDefault="005D21C8" w:rsidP="0035104C">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AnalysisRequest" w:history="1">
              <w:r w:rsidR="0035104C" w:rsidRPr="00A52DAA">
                <w:rPr>
                  <w:rStyle w:val="Hyperlink"/>
                  <w:rFonts w:ascii="LMRoman10-Bold" w:hAnsi="LMRoman10-Bold" w:cs="LMRoman10-Bold"/>
                  <w:szCs w:val="24"/>
                </w:rPr>
                <w:t>U4: Analysis Request</w:t>
              </w:r>
            </w:hyperlink>
          </w:p>
        </w:tc>
      </w:tr>
      <w:tr w:rsidR="004A7E15" w:rsidRPr="00A52DAA" w14:paraId="6EB27C30" w14:textId="77777777" w:rsidTr="00F80CE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6913AC90" w14:textId="29A867C5" w:rsidR="004A7E15" w:rsidRPr="00A52DAA" w:rsidRDefault="005D21C8" w:rsidP="004A7E15">
            <w:pPr>
              <w:jc w:val="center"/>
              <w:rPr>
                <w:rFonts w:ascii="LMRoman10-Bold" w:hAnsi="LMRoman10-Bold" w:cs="LMRoman10-Bold"/>
                <w:szCs w:val="24"/>
              </w:rPr>
            </w:pPr>
            <w:hyperlink w:anchor="R8" w:history="1">
              <w:r w:rsidR="004A7E15" w:rsidRPr="00A52DAA">
                <w:rPr>
                  <w:rStyle w:val="Hyperlink"/>
                  <w:rFonts w:ascii="LMRoman10-Bold" w:hAnsi="LMRoman10-Bold" w:cs="LMRoman10-Bold"/>
                  <w:i/>
                  <w:iCs w:val="0"/>
                  <w:szCs w:val="24"/>
                </w:rPr>
                <w:t>R8</w:t>
              </w:r>
            </w:hyperlink>
          </w:p>
        </w:tc>
        <w:tc>
          <w:tcPr>
            <w:tcW w:w="6506" w:type="dxa"/>
          </w:tcPr>
          <w:p w14:paraId="32CFF338" w14:textId="4858FED8" w:rsidR="004A7E15" w:rsidRPr="00A52DAA" w:rsidRDefault="005D21C8" w:rsidP="004A7E15">
            <w:pPr>
              <w:jc w:val="center"/>
              <w:cnfStyle w:val="000000000000" w:firstRow="0" w:lastRow="0" w:firstColumn="0" w:lastColumn="0" w:oddVBand="0" w:evenVBand="0" w:oddHBand="0" w:evenHBand="0" w:firstRowFirstColumn="0" w:firstRowLastColumn="0" w:lastRowFirstColumn="0" w:lastRowLastColumn="0"/>
              <w:rPr>
                <w:rFonts w:ascii="LMRoman10-Bold" w:hAnsi="LMRoman10-Bold" w:cs="LMRoman10-Bold"/>
                <w:szCs w:val="24"/>
              </w:rPr>
            </w:pPr>
            <w:hyperlink w:anchor="ReportCompilation" w:history="1">
              <w:r w:rsidR="0035104C" w:rsidRPr="00A52DAA">
                <w:rPr>
                  <w:rStyle w:val="Hyperlink"/>
                  <w:rFonts w:ascii="LMRoman10-Bold" w:hAnsi="LMRoman10-Bold" w:cs="LMRoman10-Bold"/>
                  <w:szCs w:val="24"/>
                </w:rPr>
                <w:t>U3: Report Compilation</w:t>
              </w:r>
            </w:hyperlink>
          </w:p>
        </w:tc>
      </w:tr>
      <w:tr w:rsidR="004A7E15" w:rsidRPr="00A52DAA" w14:paraId="3AC1EF58" w14:textId="77777777" w:rsidTr="00F80CE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77AB71E0" w14:textId="53E88104" w:rsidR="004A7E15" w:rsidRPr="00A52DAA" w:rsidRDefault="005D21C8" w:rsidP="004A7E15">
            <w:pPr>
              <w:jc w:val="center"/>
              <w:rPr>
                <w:rFonts w:ascii="LMRoman10-Bold" w:hAnsi="LMRoman10-Bold" w:cs="LMRoman10-Bold"/>
                <w:szCs w:val="24"/>
              </w:rPr>
            </w:pPr>
            <w:hyperlink w:anchor="R9" w:history="1">
              <w:r w:rsidR="004A7E15" w:rsidRPr="00A52DAA">
                <w:rPr>
                  <w:rStyle w:val="Hyperlink"/>
                  <w:rFonts w:ascii="LMRoman10-Bold" w:hAnsi="LMRoman10-Bold" w:cs="LMRoman10-Bold"/>
                  <w:i/>
                  <w:iCs w:val="0"/>
                  <w:szCs w:val="24"/>
                </w:rPr>
                <w:t>R9</w:t>
              </w:r>
            </w:hyperlink>
          </w:p>
        </w:tc>
        <w:tc>
          <w:tcPr>
            <w:tcW w:w="6506" w:type="dxa"/>
          </w:tcPr>
          <w:p w14:paraId="73AE0197" w14:textId="77777777" w:rsidR="004A7E15" w:rsidRPr="00A52DAA" w:rsidRDefault="005D21C8" w:rsidP="004A7E15">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ReportCompilation" w:history="1">
              <w:r w:rsidR="0035104C" w:rsidRPr="00A52DAA">
                <w:rPr>
                  <w:rStyle w:val="Hyperlink"/>
                  <w:rFonts w:ascii="LMRoman10-Bold" w:hAnsi="LMRoman10-Bold" w:cs="LMRoman10-Bold"/>
                  <w:szCs w:val="24"/>
                </w:rPr>
                <w:t>U3: Report Compilation</w:t>
              </w:r>
            </w:hyperlink>
          </w:p>
          <w:p w14:paraId="073C98E3" w14:textId="5967A7E3" w:rsidR="0035104C" w:rsidRPr="00A52DAA" w:rsidRDefault="005D21C8" w:rsidP="004A7E15">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ReportElaboration" w:history="1">
              <w:r w:rsidR="0035104C" w:rsidRPr="00A52DAA">
                <w:rPr>
                  <w:rStyle w:val="Hyperlink"/>
                  <w:rFonts w:ascii="LMRoman10-Bold" w:hAnsi="LMRoman10-Bold" w:cs="LMRoman10-Bold"/>
                  <w:szCs w:val="24"/>
                </w:rPr>
                <w:t>U7: Report Elaboration</w:t>
              </w:r>
            </w:hyperlink>
          </w:p>
        </w:tc>
      </w:tr>
      <w:tr w:rsidR="004A7E15" w:rsidRPr="00A52DAA" w14:paraId="01E93879" w14:textId="77777777" w:rsidTr="00F80CE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3E80E6ED" w14:textId="57F53973" w:rsidR="004A7E15" w:rsidRPr="00A52DAA" w:rsidRDefault="005D21C8" w:rsidP="004A7E15">
            <w:pPr>
              <w:jc w:val="center"/>
              <w:rPr>
                <w:rFonts w:ascii="LMRoman10-Bold" w:hAnsi="LMRoman10-Bold" w:cs="LMRoman10-Bold"/>
                <w:szCs w:val="24"/>
              </w:rPr>
            </w:pPr>
            <w:hyperlink w:anchor="R10" w:history="1">
              <w:r w:rsidR="004A7E15" w:rsidRPr="00A52DAA">
                <w:rPr>
                  <w:rStyle w:val="Hyperlink"/>
                  <w:rFonts w:ascii="LMRoman10-Bold" w:hAnsi="LMRoman10-Bold" w:cs="LMRoman10-Bold"/>
                  <w:i/>
                  <w:iCs w:val="0"/>
                  <w:szCs w:val="24"/>
                </w:rPr>
                <w:t>R10</w:t>
              </w:r>
            </w:hyperlink>
          </w:p>
        </w:tc>
        <w:tc>
          <w:tcPr>
            <w:tcW w:w="6506" w:type="dxa"/>
          </w:tcPr>
          <w:p w14:paraId="7227F4DA" w14:textId="5DF759C0" w:rsidR="004A7E15" w:rsidRPr="00A52DAA" w:rsidRDefault="005D21C8" w:rsidP="0035104C">
            <w:pPr>
              <w:jc w:val="center"/>
              <w:cnfStyle w:val="000000000000" w:firstRow="0" w:lastRow="0" w:firstColumn="0" w:lastColumn="0" w:oddVBand="0" w:evenVBand="0" w:oddHBand="0" w:evenHBand="0" w:firstRowFirstColumn="0" w:firstRowLastColumn="0" w:lastRowFirstColumn="0" w:lastRowLastColumn="0"/>
              <w:rPr>
                <w:rFonts w:ascii="LMRoman10-Bold" w:hAnsi="LMRoman10-Bold" w:cs="LMRoman10-Bold"/>
                <w:szCs w:val="24"/>
              </w:rPr>
            </w:pPr>
            <w:hyperlink w:anchor="AnalysisRequest" w:history="1">
              <w:r w:rsidR="0035104C" w:rsidRPr="00A52DAA">
                <w:rPr>
                  <w:rStyle w:val="Hyperlink"/>
                  <w:rFonts w:ascii="LMRoman10-Bold" w:hAnsi="LMRoman10-Bold" w:cs="LMRoman10-Bold"/>
                  <w:szCs w:val="24"/>
                </w:rPr>
                <w:t>U4: Analysis Request</w:t>
              </w:r>
            </w:hyperlink>
          </w:p>
        </w:tc>
      </w:tr>
      <w:tr w:rsidR="004A7E15" w:rsidRPr="00A52DAA" w14:paraId="3E40102A" w14:textId="77777777" w:rsidTr="00F80CE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3131B4EC" w14:textId="76A78D49" w:rsidR="004A7E15" w:rsidRPr="00A52DAA" w:rsidRDefault="005D21C8" w:rsidP="004A7E15">
            <w:pPr>
              <w:jc w:val="center"/>
              <w:rPr>
                <w:rFonts w:ascii="LMRoman10-Bold" w:hAnsi="LMRoman10-Bold" w:cs="LMRoman10-Bold"/>
                <w:szCs w:val="24"/>
              </w:rPr>
            </w:pPr>
            <w:hyperlink w:anchor="R11" w:history="1">
              <w:r w:rsidR="004A7E15" w:rsidRPr="00A52DAA">
                <w:rPr>
                  <w:rStyle w:val="Hyperlink"/>
                  <w:rFonts w:ascii="LMRoman10-Bold" w:hAnsi="LMRoman10-Bold" w:cs="LMRoman10-Bold"/>
                  <w:i/>
                  <w:iCs w:val="0"/>
                  <w:szCs w:val="24"/>
                </w:rPr>
                <w:t>R11</w:t>
              </w:r>
            </w:hyperlink>
          </w:p>
        </w:tc>
        <w:tc>
          <w:tcPr>
            <w:tcW w:w="6506" w:type="dxa"/>
          </w:tcPr>
          <w:p w14:paraId="5AF68458" w14:textId="4AC02903" w:rsidR="004A7E15" w:rsidRPr="00A52DAA" w:rsidRDefault="005D21C8" w:rsidP="0035104C">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AnalysisRequest" w:history="1">
              <w:r w:rsidR="0035104C" w:rsidRPr="00A52DAA">
                <w:rPr>
                  <w:rStyle w:val="Hyperlink"/>
                  <w:rFonts w:ascii="LMRoman10-Bold" w:hAnsi="LMRoman10-Bold" w:cs="LMRoman10-Bold"/>
                  <w:szCs w:val="24"/>
                </w:rPr>
                <w:t>U4: Analysis Request</w:t>
              </w:r>
            </w:hyperlink>
          </w:p>
        </w:tc>
      </w:tr>
      <w:tr w:rsidR="004A7E15" w:rsidRPr="00A52DAA" w14:paraId="758F22A6" w14:textId="77777777" w:rsidTr="00F80CE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7AA63572" w14:textId="4F3DD8EE" w:rsidR="004A7E15" w:rsidRPr="00A52DAA" w:rsidRDefault="005D21C8" w:rsidP="004A7E15">
            <w:pPr>
              <w:jc w:val="center"/>
              <w:rPr>
                <w:rFonts w:ascii="LMRoman10-Bold" w:hAnsi="LMRoman10-Bold" w:cs="LMRoman10-Bold"/>
                <w:szCs w:val="24"/>
              </w:rPr>
            </w:pPr>
            <w:hyperlink w:anchor="R12" w:history="1">
              <w:r w:rsidR="004A7E15" w:rsidRPr="00A52DAA">
                <w:rPr>
                  <w:rStyle w:val="Hyperlink"/>
                  <w:rFonts w:ascii="LMRoman10-Bold" w:hAnsi="LMRoman10-Bold" w:cs="LMRoman10-Bold"/>
                  <w:i/>
                  <w:iCs w:val="0"/>
                  <w:szCs w:val="24"/>
                </w:rPr>
                <w:t>R12</w:t>
              </w:r>
            </w:hyperlink>
          </w:p>
        </w:tc>
        <w:tc>
          <w:tcPr>
            <w:tcW w:w="6506" w:type="dxa"/>
          </w:tcPr>
          <w:p w14:paraId="555D40E3" w14:textId="25513223" w:rsidR="004A7E15" w:rsidRPr="00A52DAA" w:rsidRDefault="005D21C8" w:rsidP="00A96694">
            <w:pPr>
              <w:jc w:val="center"/>
              <w:cnfStyle w:val="000000000000" w:firstRow="0" w:lastRow="0" w:firstColumn="0" w:lastColumn="0" w:oddVBand="0" w:evenVBand="0" w:oddHBand="0" w:evenHBand="0" w:firstRowFirstColumn="0" w:firstRowLastColumn="0" w:lastRowFirstColumn="0" w:lastRowLastColumn="0"/>
              <w:rPr>
                <w:sz w:val="28"/>
                <w:szCs w:val="28"/>
              </w:rPr>
            </w:pPr>
            <w:hyperlink w:anchor="Municipalitysuggesitons" w:history="1">
              <w:r w:rsidR="00A96694" w:rsidRPr="00A52DAA">
                <w:rPr>
                  <w:rStyle w:val="Hyperlink"/>
                  <w:rFonts w:ascii="LMRoman10-Bold" w:hAnsi="LMRoman10-Bold" w:cs="LMRoman10-Bold"/>
                  <w:szCs w:val="24"/>
                </w:rPr>
                <w:t>U8: Municipality Suggestions</w:t>
              </w:r>
            </w:hyperlink>
          </w:p>
        </w:tc>
      </w:tr>
      <w:tr w:rsidR="004A7E15" w:rsidRPr="00A52DAA" w14:paraId="3FF54611" w14:textId="77777777" w:rsidTr="00F80CE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121B811D" w14:textId="0A491965" w:rsidR="004A7E15" w:rsidRPr="00A52DAA" w:rsidRDefault="005D21C8" w:rsidP="004A7E15">
            <w:pPr>
              <w:jc w:val="center"/>
              <w:rPr>
                <w:rFonts w:ascii="LMRoman10-Bold" w:hAnsi="LMRoman10-Bold" w:cs="LMRoman10-Bold"/>
                <w:szCs w:val="24"/>
              </w:rPr>
            </w:pPr>
            <w:hyperlink w:anchor="R13" w:history="1">
              <w:r w:rsidR="004A7E15" w:rsidRPr="00A52DAA">
                <w:rPr>
                  <w:rStyle w:val="Hyperlink"/>
                  <w:rFonts w:ascii="LMRoman10-Bold" w:hAnsi="LMRoman10-Bold" w:cs="LMRoman10-Bold"/>
                  <w:i/>
                  <w:iCs w:val="0"/>
                  <w:szCs w:val="24"/>
                </w:rPr>
                <w:t>R13</w:t>
              </w:r>
            </w:hyperlink>
          </w:p>
        </w:tc>
        <w:tc>
          <w:tcPr>
            <w:tcW w:w="6506" w:type="dxa"/>
          </w:tcPr>
          <w:p w14:paraId="4434FDB1" w14:textId="23B630AA" w:rsidR="004A7E15" w:rsidRPr="00A52DAA" w:rsidRDefault="005D21C8" w:rsidP="004A7E15">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ReportElaboration" w:history="1">
              <w:r w:rsidR="00A96694" w:rsidRPr="00A52DAA">
                <w:rPr>
                  <w:rStyle w:val="Hyperlink"/>
                  <w:rFonts w:ascii="LMRoman10-Bold" w:hAnsi="LMRoman10-Bold" w:cs="LMRoman10-Bold"/>
                  <w:szCs w:val="24"/>
                </w:rPr>
                <w:t>U7: Report Elaboration</w:t>
              </w:r>
            </w:hyperlink>
          </w:p>
        </w:tc>
      </w:tr>
      <w:tr w:rsidR="004A7E15" w:rsidRPr="00A52DAA" w14:paraId="4BAA93E0" w14:textId="77777777" w:rsidTr="00F80CE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31E3E7E7" w14:textId="00CD8821" w:rsidR="004A7E15" w:rsidRPr="00A52DAA" w:rsidRDefault="005D21C8" w:rsidP="004A7E15">
            <w:pPr>
              <w:jc w:val="center"/>
              <w:rPr>
                <w:rFonts w:ascii="LMRoman10-Bold" w:hAnsi="LMRoman10-Bold" w:cs="LMRoman10-Bold"/>
                <w:szCs w:val="24"/>
              </w:rPr>
            </w:pPr>
            <w:hyperlink w:anchor="R14" w:history="1">
              <w:r w:rsidR="004A7E15" w:rsidRPr="00A52DAA">
                <w:rPr>
                  <w:rStyle w:val="Hyperlink"/>
                  <w:rFonts w:ascii="LMRoman10-Bold" w:hAnsi="LMRoman10-Bold" w:cs="LMRoman10-Bold"/>
                  <w:i/>
                  <w:iCs w:val="0"/>
                  <w:szCs w:val="24"/>
                </w:rPr>
                <w:t>R14</w:t>
              </w:r>
            </w:hyperlink>
          </w:p>
        </w:tc>
        <w:tc>
          <w:tcPr>
            <w:tcW w:w="6506" w:type="dxa"/>
          </w:tcPr>
          <w:p w14:paraId="0B657A34" w14:textId="01926CEB" w:rsidR="00A96694" w:rsidRPr="00A52DAA" w:rsidRDefault="005D21C8" w:rsidP="00A96694">
            <w:pPr>
              <w:jc w:val="center"/>
              <w:cnfStyle w:val="000000000000" w:firstRow="0" w:lastRow="0" w:firstColumn="0" w:lastColumn="0" w:oddVBand="0" w:evenVBand="0" w:oddHBand="0" w:evenHBand="0" w:firstRowFirstColumn="0" w:firstRowLastColumn="0" w:lastRowFirstColumn="0" w:lastRowLastColumn="0"/>
              <w:rPr>
                <w:rFonts w:ascii="LMRoman10-Bold" w:hAnsi="LMRoman10-Bold" w:cs="LMRoman10-Bold"/>
                <w:szCs w:val="24"/>
              </w:rPr>
            </w:pPr>
            <w:hyperlink w:anchor="UserRegistration" w:history="1">
              <w:r w:rsidR="00A96694" w:rsidRPr="00A52DAA">
                <w:rPr>
                  <w:rStyle w:val="Hyperlink"/>
                  <w:rFonts w:ascii="LMRoman10-Bold" w:hAnsi="LMRoman10-Bold" w:cs="LMRoman10-Bold"/>
                  <w:szCs w:val="24"/>
                </w:rPr>
                <w:t>U1: User Registration</w:t>
              </w:r>
            </w:hyperlink>
          </w:p>
          <w:p w14:paraId="0F44562C" w14:textId="44C2334D" w:rsidR="004A7E15" w:rsidRPr="00A52DAA" w:rsidRDefault="005D21C8" w:rsidP="00A96694">
            <w:pPr>
              <w:jc w:val="center"/>
              <w:cnfStyle w:val="000000000000" w:firstRow="0" w:lastRow="0" w:firstColumn="0" w:lastColumn="0" w:oddVBand="0" w:evenVBand="0" w:oddHBand="0" w:evenHBand="0" w:firstRowFirstColumn="0" w:firstRowLastColumn="0" w:lastRowFirstColumn="0" w:lastRowLastColumn="0"/>
              <w:rPr>
                <w:rFonts w:ascii="LMRoman10-Bold" w:hAnsi="LMRoman10-Bold" w:cs="LMRoman10-Bold"/>
                <w:szCs w:val="24"/>
              </w:rPr>
            </w:pPr>
            <w:hyperlink w:anchor="UserLogin" w:history="1">
              <w:r w:rsidR="00A96694" w:rsidRPr="00A52DAA">
                <w:rPr>
                  <w:rStyle w:val="Hyperlink"/>
                  <w:rFonts w:ascii="LMRoman10-Bold" w:hAnsi="LMRoman10-Bold" w:cs="LMRoman10-Bold"/>
                  <w:szCs w:val="24"/>
                </w:rPr>
                <w:t>U2: Login</w:t>
              </w:r>
            </w:hyperlink>
          </w:p>
        </w:tc>
      </w:tr>
      <w:tr w:rsidR="004A7E15" w:rsidRPr="00A52DAA" w14:paraId="0C2E952B" w14:textId="77777777" w:rsidTr="00F80CE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2135AEA5" w14:textId="49B3B57A" w:rsidR="004A7E15" w:rsidRPr="00A52DAA" w:rsidRDefault="005D21C8" w:rsidP="004A7E15">
            <w:pPr>
              <w:jc w:val="center"/>
              <w:rPr>
                <w:rFonts w:ascii="LMRoman10-Bold" w:hAnsi="LMRoman10-Bold" w:cs="LMRoman10-Bold"/>
                <w:szCs w:val="24"/>
              </w:rPr>
            </w:pPr>
            <w:hyperlink w:anchor="R15" w:history="1">
              <w:r w:rsidR="004A7E15" w:rsidRPr="00A52DAA">
                <w:rPr>
                  <w:rStyle w:val="Hyperlink"/>
                  <w:rFonts w:ascii="LMRoman10-Bold" w:hAnsi="LMRoman10-Bold" w:cs="LMRoman10-Bold"/>
                  <w:i/>
                  <w:iCs w:val="0"/>
                  <w:szCs w:val="24"/>
                </w:rPr>
                <w:t>R15</w:t>
              </w:r>
            </w:hyperlink>
          </w:p>
        </w:tc>
        <w:tc>
          <w:tcPr>
            <w:tcW w:w="6506" w:type="dxa"/>
          </w:tcPr>
          <w:p w14:paraId="326AAD00" w14:textId="77777777" w:rsidR="004A7E15" w:rsidRPr="00A52DAA" w:rsidRDefault="005D21C8" w:rsidP="004A7E15">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MunicipalityRegistration" w:history="1">
              <w:r w:rsidR="00A96694" w:rsidRPr="00A52DAA">
                <w:rPr>
                  <w:rStyle w:val="Hyperlink"/>
                  <w:rFonts w:ascii="LMRoman10-Bold" w:hAnsi="LMRoman10-Bold" w:cs="LMRoman10-Bold"/>
                  <w:szCs w:val="24"/>
                </w:rPr>
                <w:t>U6: Municipality Registration</w:t>
              </w:r>
            </w:hyperlink>
          </w:p>
          <w:p w14:paraId="2379A152" w14:textId="33B651CD" w:rsidR="00A96694" w:rsidRPr="00A52DAA" w:rsidRDefault="005D21C8" w:rsidP="004A7E15">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UserLogin" w:history="1">
              <w:r w:rsidR="00A96694" w:rsidRPr="00A52DAA">
                <w:rPr>
                  <w:rStyle w:val="Hyperlink"/>
                  <w:rFonts w:ascii="LMRoman10-Bold" w:hAnsi="LMRoman10-Bold" w:cs="LMRoman10-Bold"/>
                  <w:szCs w:val="24"/>
                </w:rPr>
                <w:t>U2: Login</w:t>
              </w:r>
            </w:hyperlink>
          </w:p>
        </w:tc>
      </w:tr>
      <w:tr w:rsidR="004A7E15" w:rsidRPr="00A52DAA" w14:paraId="66E93243" w14:textId="77777777" w:rsidTr="00F80CE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2746BDDF" w14:textId="4BE3D7C7" w:rsidR="004A7E15" w:rsidRPr="00A52DAA" w:rsidRDefault="005D21C8" w:rsidP="004A7E15">
            <w:pPr>
              <w:jc w:val="center"/>
              <w:rPr>
                <w:rFonts w:ascii="LMRoman10-Bold" w:hAnsi="LMRoman10-Bold" w:cs="LMRoman10-Bold"/>
                <w:szCs w:val="24"/>
              </w:rPr>
            </w:pPr>
            <w:hyperlink w:anchor="R16" w:history="1">
              <w:r w:rsidR="004A7E15" w:rsidRPr="00A52DAA">
                <w:rPr>
                  <w:rStyle w:val="Hyperlink"/>
                  <w:rFonts w:ascii="LMRoman10-Bold" w:hAnsi="LMRoman10-Bold" w:cs="LMRoman10-Bold"/>
                  <w:i/>
                  <w:iCs w:val="0"/>
                  <w:szCs w:val="24"/>
                </w:rPr>
                <w:t>R16</w:t>
              </w:r>
            </w:hyperlink>
          </w:p>
        </w:tc>
        <w:tc>
          <w:tcPr>
            <w:tcW w:w="6506" w:type="dxa"/>
          </w:tcPr>
          <w:p w14:paraId="5FEECADC" w14:textId="0E132899" w:rsidR="004A7E15" w:rsidRPr="00A52DAA" w:rsidRDefault="005D21C8" w:rsidP="00A96694">
            <w:pPr>
              <w:jc w:val="center"/>
              <w:cnfStyle w:val="000000000000" w:firstRow="0" w:lastRow="0" w:firstColumn="0" w:lastColumn="0" w:oddVBand="0" w:evenVBand="0" w:oddHBand="0" w:evenHBand="0" w:firstRowFirstColumn="0" w:firstRowLastColumn="0" w:lastRowFirstColumn="0" w:lastRowLastColumn="0"/>
              <w:rPr>
                <w:rFonts w:ascii="LMRoman10-Bold" w:hAnsi="LMRoman10-Bold" w:cs="LMRoman10-Bold"/>
                <w:szCs w:val="24"/>
              </w:rPr>
            </w:pPr>
            <w:hyperlink w:anchor="ReportCompilation" w:history="1">
              <w:r w:rsidR="00A96694" w:rsidRPr="00A52DAA">
                <w:rPr>
                  <w:rStyle w:val="Hyperlink"/>
                  <w:rFonts w:ascii="LMRoman10-Bold" w:hAnsi="LMRoman10-Bold" w:cs="LMRoman10-Bold"/>
                  <w:szCs w:val="24"/>
                </w:rPr>
                <w:t>U3: Report Compilation</w:t>
              </w:r>
            </w:hyperlink>
          </w:p>
        </w:tc>
      </w:tr>
      <w:tr w:rsidR="004A7E15" w:rsidRPr="00A52DAA" w14:paraId="0B0D4D49" w14:textId="77777777" w:rsidTr="00F80CE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09A52AAD" w14:textId="6FD1ABA5" w:rsidR="004A7E15" w:rsidRPr="00A52DAA" w:rsidRDefault="005D21C8" w:rsidP="004A7E15">
            <w:pPr>
              <w:jc w:val="center"/>
              <w:rPr>
                <w:rFonts w:ascii="LMRoman10-Bold" w:hAnsi="LMRoman10-Bold" w:cs="LMRoman10-Bold"/>
                <w:szCs w:val="24"/>
              </w:rPr>
            </w:pPr>
            <w:hyperlink w:anchor="R17" w:history="1">
              <w:r w:rsidR="004A7E15" w:rsidRPr="00A52DAA">
                <w:rPr>
                  <w:rStyle w:val="Hyperlink"/>
                  <w:rFonts w:ascii="LMRoman10-Bold" w:hAnsi="LMRoman10-Bold" w:cs="LMRoman10-Bold"/>
                  <w:i/>
                  <w:iCs w:val="0"/>
                  <w:szCs w:val="24"/>
                </w:rPr>
                <w:t>R17</w:t>
              </w:r>
            </w:hyperlink>
          </w:p>
        </w:tc>
        <w:tc>
          <w:tcPr>
            <w:tcW w:w="6506" w:type="dxa"/>
          </w:tcPr>
          <w:p w14:paraId="2062D836" w14:textId="0C4C22B9" w:rsidR="004A7E15" w:rsidRPr="00A52DAA" w:rsidRDefault="005D21C8" w:rsidP="00A96694">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UserRegistration" w:history="1">
              <w:r w:rsidR="00A96694" w:rsidRPr="00A52DAA">
                <w:rPr>
                  <w:rStyle w:val="Hyperlink"/>
                  <w:rFonts w:ascii="LMRoman10-Bold" w:hAnsi="LMRoman10-Bold" w:cs="LMRoman10-Bold"/>
                  <w:szCs w:val="24"/>
                </w:rPr>
                <w:t>U1: User Registration</w:t>
              </w:r>
            </w:hyperlink>
          </w:p>
        </w:tc>
      </w:tr>
      <w:tr w:rsidR="004A7E15" w:rsidRPr="00A52DAA" w14:paraId="33EE6E25" w14:textId="77777777" w:rsidTr="00F80CE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5230CDEE" w14:textId="6B07BE2E" w:rsidR="004A7E15" w:rsidRPr="00A52DAA" w:rsidRDefault="005D21C8" w:rsidP="004A7E15">
            <w:pPr>
              <w:jc w:val="center"/>
              <w:rPr>
                <w:rFonts w:ascii="LMRoman10-Bold" w:hAnsi="LMRoman10-Bold" w:cs="LMRoman10-Bold"/>
                <w:szCs w:val="24"/>
              </w:rPr>
            </w:pPr>
            <w:hyperlink w:anchor="R18" w:history="1">
              <w:r w:rsidR="004A7E15" w:rsidRPr="00A52DAA">
                <w:rPr>
                  <w:rStyle w:val="Hyperlink"/>
                  <w:rFonts w:ascii="LMRoman10-Bold" w:hAnsi="LMRoman10-Bold" w:cs="LMRoman10-Bold"/>
                  <w:i/>
                  <w:iCs w:val="0"/>
                  <w:szCs w:val="24"/>
                </w:rPr>
                <w:t>R18</w:t>
              </w:r>
            </w:hyperlink>
          </w:p>
        </w:tc>
        <w:tc>
          <w:tcPr>
            <w:tcW w:w="6506" w:type="dxa"/>
          </w:tcPr>
          <w:p w14:paraId="35590A57" w14:textId="0E9221D2" w:rsidR="004A7E15" w:rsidRPr="00A52DAA" w:rsidRDefault="005D21C8" w:rsidP="004A7E15">
            <w:pPr>
              <w:jc w:val="center"/>
              <w:cnfStyle w:val="000000000000" w:firstRow="0" w:lastRow="0" w:firstColumn="0" w:lastColumn="0" w:oddVBand="0" w:evenVBand="0" w:oddHBand="0" w:evenHBand="0" w:firstRowFirstColumn="0" w:firstRowLastColumn="0" w:lastRowFirstColumn="0" w:lastRowLastColumn="0"/>
              <w:rPr>
                <w:rFonts w:ascii="LMRoman10-Bold" w:hAnsi="LMRoman10-Bold" w:cs="LMRoman10-Bold"/>
                <w:szCs w:val="24"/>
              </w:rPr>
            </w:pPr>
            <w:hyperlink w:anchor="ReportElaboration" w:history="1">
              <w:r w:rsidR="00A96694" w:rsidRPr="00A52DAA">
                <w:rPr>
                  <w:rStyle w:val="Hyperlink"/>
                  <w:rFonts w:ascii="LMRoman10-Bold" w:hAnsi="LMRoman10-Bold" w:cs="LMRoman10-Bold"/>
                  <w:szCs w:val="24"/>
                </w:rPr>
                <w:t>U7: Report Elaboration</w:t>
              </w:r>
            </w:hyperlink>
          </w:p>
        </w:tc>
      </w:tr>
      <w:tr w:rsidR="004A7E15" w:rsidRPr="00A52DAA" w14:paraId="6185EF00" w14:textId="77777777" w:rsidTr="00F80CE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63279001" w14:textId="6A8F6A80" w:rsidR="004A7E15" w:rsidRPr="00A52DAA" w:rsidRDefault="005D21C8" w:rsidP="004A7E15">
            <w:pPr>
              <w:jc w:val="center"/>
              <w:rPr>
                <w:rFonts w:ascii="LMRoman10-Bold" w:hAnsi="LMRoman10-Bold" w:cs="LMRoman10-Bold"/>
                <w:szCs w:val="24"/>
              </w:rPr>
            </w:pPr>
            <w:hyperlink w:anchor="R19" w:history="1">
              <w:r w:rsidR="004A7E15" w:rsidRPr="00A52DAA">
                <w:rPr>
                  <w:rStyle w:val="Hyperlink"/>
                  <w:rFonts w:ascii="LMRoman10-Bold" w:hAnsi="LMRoman10-Bold" w:cs="LMRoman10-Bold"/>
                  <w:i/>
                  <w:iCs w:val="0"/>
                  <w:szCs w:val="24"/>
                </w:rPr>
                <w:t>R19</w:t>
              </w:r>
            </w:hyperlink>
          </w:p>
        </w:tc>
        <w:tc>
          <w:tcPr>
            <w:tcW w:w="6506" w:type="dxa"/>
          </w:tcPr>
          <w:p w14:paraId="1271CD19" w14:textId="77777777" w:rsidR="00A96694" w:rsidRPr="00A52DAA" w:rsidRDefault="005D21C8" w:rsidP="00A96694">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AnalysisRequest" w:history="1">
              <w:r w:rsidR="00A96694" w:rsidRPr="00A52DAA">
                <w:rPr>
                  <w:rStyle w:val="Hyperlink"/>
                  <w:rFonts w:ascii="LMRoman10-Bold" w:hAnsi="LMRoman10-Bold" w:cs="LMRoman10-Bold"/>
                  <w:szCs w:val="24"/>
                </w:rPr>
                <w:t>U4: Analysis Request</w:t>
              </w:r>
            </w:hyperlink>
          </w:p>
          <w:p w14:paraId="6E8410BA" w14:textId="7F237AE6" w:rsidR="00A96694" w:rsidRPr="00A52DAA" w:rsidRDefault="005D21C8" w:rsidP="00A96694">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ViolationsRequest" w:history="1">
              <w:r w:rsidR="00A96694" w:rsidRPr="00A52DAA">
                <w:rPr>
                  <w:rStyle w:val="Hyperlink"/>
                  <w:rFonts w:ascii="LMRoman10-Bold" w:hAnsi="LMRoman10-Bold" w:cs="LMRoman10-Bold"/>
                  <w:szCs w:val="24"/>
                </w:rPr>
                <w:t>U5: Violations Request</w:t>
              </w:r>
            </w:hyperlink>
          </w:p>
          <w:p w14:paraId="3EAB3975" w14:textId="042730B4" w:rsidR="00A96694" w:rsidRPr="00A52DAA" w:rsidRDefault="005D21C8" w:rsidP="004A7E15">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ReportElaboration" w:history="1">
              <w:r w:rsidR="00A96694" w:rsidRPr="00A52DAA">
                <w:rPr>
                  <w:rStyle w:val="Hyperlink"/>
                  <w:rFonts w:ascii="LMRoman10-Bold" w:hAnsi="LMRoman10-Bold" w:cs="LMRoman10-Bold"/>
                  <w:szCs w:val="24"/>
                </w:rPr>
                <w:t>U7: Report Elaboration</w:t>
              </w:r>
            </w:hyperlink>
          </w:p>
          <w:p w14:paraId="7FCC73DD" w14:textId="715AACFC" w:rsidR="004A7E15" w:rsidRPr="00A52DAA" w:rsidRDefault="005D21C8" w:rsidP="004A7E15">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Municipalitysuggesitons" w:history="1">
              <w:r w:rsidR="00A96694" w:rsidRPr="00A52DAA">
                <w:rPr>
                  <w:rStyle w:val="Hyperlink"/>
                  <w:rFonts w:ascii="LMRoman10-Bold" w:hAnsi="LMRoman10-Bold" w:cs="LMRoman10-Bold"/>
                  <w:szCs w:val="24"/>
                </w:rPr>
                <w:t>U8: Municipality Suggestions</w:t>
              </w:r>
            </w:hyperlink>
          </w:p>
        </w:tc>
      </w:tr>
    </w:tbl>
    <w:p w14:paraId="396164D2" w14:textId="2AA082F2" w:rsidR="00DD3A4E" w:rsidRPr="00A52DAA" w:rsidRDefault="00DD3A4E" w:rsidP="00BA3A1A">
      <w:pPr>
        <w:rPr>
          <w:b/>
          <w:bCs/>
          <w:sz w:val="28"/>
          <w:szCs w:val="28"/>
        </w:rPr>
      </w:pPr>
    </w:p>
    <w:p w14:paraId="6ACC5281" w14:textId="016AB4B9" w:rsidR="00DD3A4E" w:rsidRPr="00A52DAA" w:rsidRDefault="00DA49D4" w:rsidP="00DA49D4">
      <w:pPr>
        <w:pStyle w:val="Heading3"/>
      </w:pPr>
      <w:bookmarkStart w:id="249" w:name="_Toc23879824"/>
      <w:r w:rsidRPr="00A52DAA">
        <w:t>Mapping</w:t>
      </w:r>
      <w:bookmarkEnd w:id="249"/>
    </w:p>
    <w:p w14:paraId="7B41E94F" w14:textId="6B33BBEC" w:rsidR="00DD3A4E" w:rsidRPr="00A52DAA" w:rsidRDefault="00DD3A4E" w:rsidP="007D2147">
      <w:r w:rsidRPr="00A52DAA">
        <w:t>In this section we indicate for each goal the requirements and the domain assumption to ensure the correlated goal:</w:t>
      </w:r>
    </w:p>
    <w:p w14:paraId="537D22E5" w14:textId="6A80DF93" w:rsidR="009C5914" w:rsidRPr="00A52DAA" w:rsidRDefault="009C5914" w:rsidP="002C0C48">
      <w:pPr>
        <w:pStyle w:val="ListParagraph"/>
        <w:numPr>
          <w:ilvl w:val="0"/>
          <w:numId w:val="7"/>
        </w:numPr>
        <w:rPr>
          <w:rFonts w:ascii="Calibri" w:hAnsi="Calibri" w:cs="Calibri"/>
          <w:b/>
        </w:rPr>
      </w:pPr>
      <w:bookmarkStart w:id="250" w:name="G1"/>
      <w:r w:rsidRPr="00A52DAA">
        <w:rPr>
          <w:rFonts w:ascii="Calibri" w:hAnsi="Calibri" w:cs="Calibri"/>
          <w:b/>
        </w:rPr>
        <w:t>G1</w:t>
      </w:r>
      <w:bookmarkEnd w:id="250"/>
      <w:r w:rsidRPr="00A52DAA">
        <w:rPr>
          <w:rFonts w:ascii="Calibri" w:hAnsi="Calibri" w:cs="Calibri"/>
          <w:b/>
        </w:rPr>
        <w:t xml:space="preserve">: </w:t>
      </w:r>
      <w:r w:rsidR="007E6179" w:rsidRPr="00A52DAA">
        <w:rPr>
          <w:b/>
          <w:bCs/>
        </w:rPr>
        <w:t xml:space="preserve">The System accepts </w:t>
      </w:r>
      <w:r w:rsidR="00D702A2" w:rsidRPr="00A52DAA">
        <w:rPr>
          <w:b/>
          <w:bCs/>
        </w:rPr>
        <w:t xml:space="preserve">valid </w:t>
      </w:r>
      <w:r w:rsidR="007E6179" w:rsidRPr="00A52DAA">
        <w:rPr>
          <w:b/>
          <w:bCs/>
        </w:rPr>
        <w:t>reports by the users about the parking violations.</w:t>
      </w:r>
    </w:p>
    <w:p w14:paraId="2C0B4600" w14:textId="5A9D0F85" w:rsidR="00BD49CD" w:rsidRPr="00A52DAA" w:rsidRDefault="00BD49CD" w:rsidP="002C0C48">
      <w:pPr>
        <w:pStyle w:val="ListParagraph"/>
        <w:numPr>
          <w:ilvl w:val="1"/>
          <w:numId w:val="7"/>
        </w:numPr>
        <w:rPr>
          <w:rFonts w:ascii="Calibri" w:hAnsi="Calibri" w:cs="Calibri"/>
          <w:b/>
        </w:rPr>
      </w:pPr>
      <w:r w:rsidRPr="00A52DAA">
        <w:rPr>
          <w:rFonts w:ascii="Calibri" w:hAnsi="Calibri" w:cs="Calibri"/>
        </w:rPr>
        <w:t xml:space="preserve">R1: </w:t>
      </w:r>
      <w:r w:rsidR="004626F9" w:rsidRPr="00A52DAA">
        <w:rPr>
          <w:rFonts w:ascii="Calibri" w:hAnsi="Calibri" w:cs="Calibri"/>
        </w:rPr>
        <w:t>The reports about the violations are correctly stored.</w:t>
      </w:r>
    </w:p>
    <w:p w14:paraId="0BE95DEE" w14:textId="385F0136" w:rsidR="00EE7966" w:rsidRPr="00A52DAA" w:rsidRDefault="00937D3E" w:rsidP="002C0C48">
      <w:pPr>
        <w:pStyle w:val="ListParagraph"/>
        <w:numPr>
          <w:ilvl w:val="1"/>
          <w:numId w:val="7"/>
        </w:numPr>
        <w:rPr>
          <w:rFonts w:ascii="Calibri" w:hAnsi="Calibri" w:cs="Calibri"/>
        </w:rPr>
      </w:pPr>
      <w:r w:rsidRPr="00A52DAA">
        <w:rPr>
          <w:rFonts w:ascii="Calibri" w:hAnsi="Calibri" w:cs="Calibri"/>
        </w:rPr>
        <w:t>R</w:t>
      </w:r>
      <w:r w:rsidR="007E6179" w:rsidRPr="00A52DAA">
        <w:rPr>
          <w:rFonts w:ascii="Calibri" w:hAnsi="Calibri" w:cs="Calibri"/>
        </w:rPr>
        <w:t>5</w:t>
      </w:r>
      <w:r w:rsidRPr="00A52DAA">
        <w:rPr>
          <w:rFonts w:ascii="Calibri" w:hAnsi="Calibri" w:cs="Calibri"/>
        </w:rPr>
        <w:t>: The system must avoid the manipulation of the violations.</w:t>
      </w:r>
    </w:p>
    <w:p w14:paraId="6D467F68" w14:textId="327B9430" w:rsidR="00EE7966" w:rsidRPr="00A52DAA" w:rsidRDefault="00EE7966" w:rsidP="002C0C48">
      <w:pPr>
        <w:pStyle w:val="ListParagraph"/>
        <w:numPr>
          <w:ilvl w:val="1"/>
          <w:numId w:val="7"/>
        </w:numPr>
        <w:rPr>
          <w:rFonts w:ascii="Calibri" w:hAnsi="Calibri" w:cs="Calibri"/>
        </w:rPr>
      </w:pPr>
      <w:r w:rsidRPr="00A52DAA">
        <w:rPr>
          <w:rFonts w:ascii="Calibri" w:hAnsi="Calibri" w:cs="Calibri"/>
        </w:rPr>
        <w:t>R</w:t>
      </w:r>
      <w:r w:rsidR="007E6179" w:rsidRPr="00A52DAA">
        <w:rPr>
          <w:rFonts w:ascii="Calibri" w:hAnsi="Calibri" w:cs="Calibri"/>
        </w:rPr>
        <w:t>6</w:t>
      </w:r>
      <w:r w:rsidRPr="00A52DAA">
        <w:rPr>
          <w:rFonts w:ascii="Calibri" w:hAnsi="Calibri" w:cs="Calibri"/>
        </w:rPr>
        <w:t>: The system must be able to retrieve the position from the user or from the GPS</w:t>
      </w:r>
    </w:p>
    <w:p w14:paraId="484F6B8D" w14:textId="3261759A" w:rsidR="00EE7966" w:rsidRPr="00A52DAA" w:rsidRDefault="00EE7966" w:rsidP="002C0C48">
      <w:pPr>
        <w:pStyle w:val="ListParagraph"/>
        <w:numPr>
          <w:ilvl w:val="1"/>
          <w:numId w:val="7"/>
        </w:numPr>
        <w:rPr>
          <w:rFonts w:ascii="Calibri" w:hAnsi="Calibri" w:cs="Calibri"/>
        </w:rPr>
      </w:pPr>
      <w:r w:rsidRPr="00A52DAA">
        <w:rPr>
          <w:rFonts w:ascii="Calibri" w:hAnsi="Calibri" w:cs="Calibri"/>
        </w:rPr>
        <w:t>R</w:t>
      </w:r>
      <w:r w:rsidR="007E6179" w:rsidRPr="00A52DAA">
        <w:rPr>
          <w:rFonts w:ascii="Calibri" w:hAnsi="Calibri" w:cs="Calibri"/>
        </w:rPr>
        <w:t>8</w:t>
      </w:r>
      <w:r w:rsidRPr="00A52DAA">
        <w:rPr>
          <w:rFonts w:ascii="Calibri" w:hAnsi="Calibri" w:cs="Calibri"/>
        </w:rPr>
        <w:t>: The system must allow to take a picture or select one from the device.</w:t>
      </w:r>
    </w:p>
    <w:p w14:paraId="75D1454E" w14:textId="3C0AA616" w:rsidR="0087387E" w:rsidRPr="00A52DAA" w:rsidRDefault="0087387E" w:rsidP="002C0C48">
      <w:pPr>
        <w:pStyle w:val="ListParagraph"/>
        <w:numPr>
          <w:ilvl w:val="1"/>
          <w:numId w:val="7"/>
        </w:numPr>
        <w:autoSpaceDE w:val="0"/>
        <w:autoSpaceDN w:val="0"/>
        <w:adjustRightInd w:val="0"/>
        <w:ind w:right="-1332"/>
        <w:rPr>
          <w:rFonts w:ascii="Calibri" w:hAnsi="Calibri" w:cs="Calibri"/>
        </w:rPr>
      </w:pPr>
      <w:r w:rsidRPr="00A52DAA">
        <w:rPr>
          <w:rFonts w:ascii="Calibri" w:hAnsi="Calibri" w:cs="Calibri"/>
        </w:rPr>
        <w:t>R</w:t>
      </w:r>
      <w:r w:rsidR="007E6179" w:rsidRPr="00A52DAA">
        <w:rPr>
          <w:rFonts w:ascii="Calibri" w:hAnsi="Calibri" w:cs="Calibri"/>
        </w:rPr>
        <w:t>9</w:t>
      </w:r>
      <w:r w:rsidRPr="00A52DAA">
        <w:rPr>
          <w:rFonts w:ascii="Calibri" w:hAnsi="Calibri" w:cs="Calibri"/>
        </w:rPr>
        <w:t xml:space="preserve">: The system accepts </w:t>
      </w:r>
      <w:r w:rsidR="00D702A2" w:rsidRPr="00A52DAA">
        <w:rPr>
          <w:rFonts w:ascii="Calibri" w:hAnsi="Calibri" w:cs="Calibri"/>
        </w:rPr>
        <w:t xml:space="preserve">valid </w:t>
      </w:r>
      <w:r w:rsidR="005F79BE" w:rsidRPr="00A52DAA">
        <w:rPr>
          <w:rFonts w:ascii="Calibri" w:hAnsi="Calibri" w:cs="Calibri"/>
        </w:rPr>
        <w:t>reports</w:t>
      </w:r>
      <w:r w:rsidRPr="00A52DAA">
        <w:rPr>
          <w:rFonts w:ascii="Calibri" w:hAnsi="Calibri" w:cs="Calibri"/>
        </w:rPr>
        <w:t xml:space="preserve"> from the User.</w:t>
      </w:r>
    </w:p>
    <w:p w14:paraId="45D74931" w14:textId="0BB6F1C8" w:rsidR="001E4FFC" w:rsidRPr="00A52DAA" w:rsidRDefault="0087387E" w:rsidP="002C0C48">
      <w:pPr>
        <w:pStyle w:val="ListParagraph"/>
        <w:numPr>
          <w:ilvl w:val="1"/>
          <w:numId w:val="7"/>
        </w:numPr>
        <w:autoSpaceDE w:val="0"/>
        <w:autoSpaceDN w:val="0"/>
        <w:adjustRightInd w:val="0"/>
        <w:ind w:right="-1332"/>
        <w:rPr>
          <w:rFonts w:ascii="Calibri" w:hAnsi="Calibri" w:cs="Calibri"/>
        </w:rPr>
      </w:pPr>
      <w:r w:rsidRPr="00A52DAA">
        <w:rPr>
          <w:rFonts w:ascii="Calibri" w:hAnsi="Calibri" w:cs="Calibri"/>
        </w:rPr>
        <w:t>R</w:t>
      </w:r>
      <w:r w:rsidR="007E6179" w:rsidRPr="00A52DAA">
        <w:rPr>
          <w:rFonts w:ascii="Calibri" w:hAnsi="Calibri" w:cs="Calibri"/>
        </w:rPr>
        <w:t>13</w:t>
      </w:r>
      <w:r w:rsidRPr="00A52DAA">
        <w:rPr>
          <w:rFonts w:ascii="Calibri" w:hAnsi="Calibri" w:cs="Calibri"/>
        </w:rPr>
        <w:t>: The System accepts only reports with a valid plate number and position.</w:t>
      </w:r>
    </w:p>
    <w:p w14:paraId="04664546" w14:textId="3D827537" w:rsidR="005A38B0" w:rsidRPr="00A52DAA" w:rsidRDefault="005A38B0" w:rsidP="002C0C48">
      <w:pPr>
        <w:pStyle w:val="ListParagraph"/>
        <w:numPr>
          <w:ilvl w:val="1"/>
          <w:numId w:val="7"/>
        </w:numPr>
        <w:rPr>
          <w:rFonts w:ascii="Calibri" w:hAnsi="Calibri" w:cs="Calibri"/>
        </w:rPr>
      </w:pPr>
      <w:r w:rsidRPr="00A52DAA">
        <w:rPr>
          <w:rFonts w:ascii="Calibri" w:hAnsi="Calibri" w:cs="Calibri"/>
        </w:rPr>
        <w:t>R14: The System must allow the user to perform the registration and the login.</w:t>
      </w:r>
    </w:p>
    <w:p w14:paraId="50D798BE" w14:textId="199C9440" w:rsidR="00E103D7" w:rsidRPr="00A52DAA" w:rsidRDefault="00E103D7" w:rsidP="002C0C48">
      <w:pPr>
        <w:pStyle w:val="ListParagraph"/>
        <w:numPr>
          <w:ilvl w:val="1"/>
          <w:numId w:val="7"/>
        </w:numPr>
        <w:rPr>
          <w:rFonts w:ascii="Calibri" w:hAnsi="Calibri" w:cs="Calibri"/>
        </w:rPr>
      </w:pPr>
      <w:r w:rsidRPr="00A52DAA">
        <w:rPr>
          <w:rFonts w:ascii="Calibri" w:hAnsi="Calibri" w:cs="Calibri"/>
        </w:rPr>
        <w:t>R16: The System must ask the User the non-mandatory attributes of the report.</w:t>
      </w:r>
    </w:p>
    <w:p w14:paraId="3B65D34A" w14:textId="63C307D2" w:rsidR="00E103D7" w:rsidRPr="00A52DAA" w:rsidRDefault="00E103D7" w:rsidP="002C0C48">
      <w:pPr>
        <w:pStyle w:val="ListParagraph"/>
        <w:numPr>
          <w:ilvl w:val="1"/>
          <w:numId w:val="7"/>
        </w:numPr>
        <w:rPr>
          <w:rFonts w:ascii="Calibri" w:hAnsi="Calibri" w:cs="Calibri"/>
        </w:rPr>
      </w:pPr>
      <w:r w:rsidRPr="00A52DAA">
        <w:rPr>
          <w:rFonts w:ascii="Calibri" w:hAnsi="Calibri" w:cs="Calibri"/>
        </w:rPr>
        <w:t>R17: The system must communicate with the Document verifier.</w:t>
      </w:r>
    </w:p>
    <w:p w14:paraId="4C0FF315" w14:textId="44D3B791" w:rsidR="00E103D7" w:rsidRPr="00A52DAA" w:rsidRDefault="00E103D7" w:rsidP="002C0C48">
      <w:pPr>
        <w:pStyle w:val="ListParagraph"/>
        <w:numPr>
          <w:ilvl w:val="1"/>
          <w:numId w:val="7"/>
        </w:numPr>
        <w:rPr>
          <w:rFonts w:ascii="Calibri" w:hAnsi="Calibri" w:cs="Calibri"/>
        </w:rPr>
      </w:pPr>
      <w:r w:rsidRPr="00A52DAA">
        <w:rPr>
          <w:rFonts w:ascii="Calibri" w:hAnsi="Calibri" w:cs="Calibri"/>
        </w:rPr>
        <w:t>R18: The system must communicate with the Plate Recognizer Service.</w:t>
      </w:r>
    </w:p>
    <w:p w14:paraId="09360A59" w14:textId="634E6EAD" w:rsidR="00E103D7" w:rsidRPr="00A52DAA" w:rsidRDefault="00E103D7" w:rsidP="002C0C48">
      <w:pPr>
        <w:pStyle w:val="ListParagraph"/>
        <w:numPr>
          <w:ilvl w:val="1"/>
          <w:numId w:val="7"/>
        </w:numPr>
        <w:rPr>
          <w:rFonts w:ascii="Calibri" w:hAnsi="Calibri" w:cs="Calibri"/>
        </w:rPr>
      </w:pPr>
      <w:r w:rsidRPr="00A52DAA">
        <w:rPr>
          <w:rFonts w:ascii="Calibri" w:hAnsi="Calibri" w:cs="Calibri"/>
        </w:rPr>
        <w:t>R19: The System must communicate with the Maps Service.</w:t>
      </w:r>
    </w:p>
    <w:p w14:paraId="7DED2FB0" w14:textId="77777777" w:rsidR="00C76DC7" w:rsidRPr="00A52DAA" w:rsidRDefault="00C76DC7" w:rsidP="002C0C48">
      <w:pPr>
        <w:pStyle w:val="ListParagraph"/>
        <w:numPr>
          <w:ilvl w:val="1"/>
          <w:numId w:val="7"/>
        </w:numPr>
        <w:autoSpaceDE w:val="0"/>
        <w:autoSpaceDN w:val="0"/>
        <w:adjustRightInd w:val="0"/>
        <w:ind w:right="-1332"/>
        <w:rPr>
          <w:rFonts w:ascii="Calibri" w:hAnsi="Calibri" w:cs="Calibri"/>
        </w:rPr>
      </w:pPr>
      <w:r w:rsidRPr="00A52DAA">
        <w:t>D1: If the License Plate Recognizer recognise the license plate, then the result is correct.</w:t>
      </w:r>
    </w:p>
    <w:p w14:paraId="28B3B858" w14:textId="671E0E95" w:rsidR="00BD49CD" w:rsidRPr="00A52DAA" w:rsidRDefault="0087387E" w:rsidP="002C0C48">
      <w:pPr>
        <w:pStyle w:val="ListParagraph"/>
        <w:numPr>
          <w:ilvl w:val="1"/>
          <w:numId w:val="7"/>
        </w:numPr>
        <w:autoSpaceDE w:val="0"/>
        <w:autoSpaceDN w:val="0"/>
        <w:adjustRightInd w:val="0"/>
        <w:ind w:right="-1332"/>
        <w:rPr>
          <w:rFonts w:ascii="Calibri" w:hAnsi="Calibri" w:cs="Calibri"/>
        </w:rPr>
      </w:pPr>
      <w:r w:rsidRPr="00A52DAA">
        <w:t>D</w:t>
      </w:r>
      <w:r w:rsidR="00C76DC7" w:rsidRPr="00A52DAA">
        <w:t>2</w:t>
      </w:r>
      <w:r w:rsidRPr="00A52DAA">
        <w:t>:</w:t>
      </w:r>
      <w:r w:rsidR="001E4FFC" w:rsidRPr="00A52DAA">
        <w:t xml:space="preserve"> If the map service recognises the street name from the coordinates, then the result is correct.</w:t>
      </w:r>
    </w:p>
    <w:p w14:paraId="44CF9CA3" w14:textId="77777777" w:rsidR="00E103D7" w:rsidRPr="00A52DAA" w:rsidRDefault="00C76DC7" w:rsidP="002C0C48">
      <w:pPr>
        <w:pStyle w:val="ListParagraph"/>
        <w:numPr>
          <w:ilvl w:val="1"/>
          <w:numId w:val="7"/>
        </w:numPr>
        <w:autoSpaceDE w:val="0"/>
        <w:autoSpaceDN w:val="0"/>
        <w:adjustRightInd w:val="0"/>
        <w:ind w:right="-1332"/>
        <w:rPr>
          <w:rFonts w:ascii="Calibri" w:hAnsi="Calibri" w:cs="Calibri"/>
        </w:rPr>
      </w:pPr>
      <w:r w:rsidRPr="00A52DAA">
        <w:rPr>
          <w:rFonts w:ascii="Calibri" w:hAnsi="Calibri" w:cs="Calibri"/>
        </w:rPr>
        <w:t>D3: The Identity card is correctly verified.</w:t>
      </w:r>
    </w:p>
    <w:p w14:paraId="1FFAA5C0" w14:textId="6632C580" w:rsidR="00E103D7" w:rsidRPr="00A52DAA" w:rsidRDefault="00E103D7" w:rsidP="002C0C48">
      <w:pPr>
        <w:pStyle w:val="ListParagraph"/>
        <w:numPr>
          <w:ilvl w:val="1"/>
          <w:numId w:val="7"/>
        </w:numPr>
        <w:autoSpaceDE w:val="0"/>
        <w:autoSpaceDN w:val="0"/>
        <w:adjustRightInd w:val="0"/>
        <w:ind w:right="-1332"/>
        <w:rPr>
          <w:rFonts w:ascii="Calibri" w:hAnsi="Calibri" w:cs="Calibri"/>
        </w:rPr>
      </w:pPr>
      <w:r w:rsidRPr="00A52DAA">
        <w:t>D5: The Data retrieved by the Smartphone’s GPS are correct.</w:t>
      </w:r>
    </w:p>
    <w:p w14:paraId="2B881E2E" w14:textId="300C605F" w:rsidR="00E103D7" w:rsidRPr="00A52DAA" w:rsidRDefault="00E103D7" w:rsidP="002C0C48">
      <w:pPr>
        <w:pStyle w:val="ListParagraph"/>
        <w:numPr>
          <w:ilvl w:val="1"/>
          <w:numId w:val="7"/>
        </w:numPr>
        <w:autoSpaceDE w:val="0"/>
        <w:autoSpaceDN w:val="0"/>
        <w:adjustRightInd w:val="0"/>
        <w:ind w:right="-1332"/>
        <w:rPr>
          <w:rFonts w:ascii="Calibri" w:hAnsi="Calibri" w:cs="Calibri"/>
        </w:rPr>
      </w:pPr>
      <w:r w:rsidRPr="00A52DAA">
        <w:t xml:space="preserve">D6: The time reported by the User’s smartphone is correct.   </w:t>
      </w:r>
    </w:p>
    <w:p w14:paraId="4CA3CAC5" w14:textId="64895D63" w:rsidR="009C5914" w:rsidRPr="00A52DAA" w:rsidRDefault="009C5914" w:rsidP="002C0C48">
      <w:pPr>
        <w:pStyle w:val="ListParagraph"/>
        <w:numPr>
          <w:ilvl w:val="0"/>
          <w:numId w:val="7"/>
        </w:numPr>
        <w:rPr>
          <w:rFonts w:ascii="Calibri" w:hAnsi="Calibri" w:cs="Calibri"/>
          <w:b/>
        </w:rPr>
      </w:pPr>
      <w:bookmarkStart w:id="251" w:name="G2"/>
      <w:r w:rsidRPr="00A52DAA">
        <w:rPr>
          <w:rFonts w:ascii="Calibri" w:hAnsi="Calibri" w:cs="Calibri"/>
          <w:b/>
        </w:rPr>
        <w:t>G</w:t>
      </w:r>
      <w:r w:rsidR="00CF6B9E" w:rsidRPr="00A52DAA">
        <w:rPr>
          <w:rFonts w:ascii="Calibri" w:hAnsi="Calibri" w:cs="Calibri"/>
          <w:b/>
        </w:rPr>
        <w:t>2</w:t>
      </w:r>
      <w:bookmarkEnd w:id="251"/>
      <w:r w:rsidRPr="00A52DAA">
        <w:rPr>
          <w:rFonts w:ascii="Calibri" w:hAnsi="Calibri" w:cs="Calibri"/>
          <w:b/>
        </w:rPr>
        <w:t xml:space="preserve">: </w:t>
      </w:r>
      <w:r w:rsidR="007E6179" w:rsidRPr="00A52DAA">
        <w:rPr>
          <w:b/>
          <w:bCs/>
        </w:rPr>
        <w:t>The System suggests possible interventions to the Municipality.</w:t>
      </w:r>
    </w:p>
    <w:p w14:paraId="229F8D7F" w14:textId="77777777" w:rsidR="005A38B0" w:rsidRPr="00A52DAA" w:rsidRDefault="000779DC" w:rsidP="002C0C48">
      <w:pPr>
        <w:pStyle w:val="ListParagraph"/>
        <w:numPr>
          <w:ilvl w:val="1"/>
          <w:numId w:val="7"/>
        </w:numPr>
        <w:rPr>
          <w:rFonts w:ascii="Calibri" w:hAnsi="Calibri" w:cs="Calibri"/>
        </w:rPr>
      </w:pPr>
      <w:r w:rsidRPr="00A52DAA">
        <w:rPr>
          <w:rFonts w:ascii="Calibri" w:hAnsi="Calibri" w:cs="Calibri"/>
        </w:rPr>
        <w:t xml:space="preserve">R1: </w:t>
      </w:r>
      <w:r w:rsidR="004626F9" w:rsidRPr="00A52DAA">
        <w:rPr>
          <w:rFonts w:ascii="Calibri" w:hAnsi="Calibri" w:cs="Calibri"/>
        </w:rPr>
        <w:t>The reports about the violations are correctly stored.</w:t>
      </w:r>
      <w:r w:rsidR="005A38B0" w:rsidRPr="00A52DAA">
        <w:rPr>
          <w:rFonts w:ascii="Calibri" w:hAnsi="Calibri" w:cs="Calibri"/>
        </w:rPr>
        <w:t xml:space="preserve"> </w:t>
      </w:r>
    </w:p>
    <w:p w14:paraId="58495E6C" w14:textId="5E7F154F" w:rsidR="005A38B0" w:rsidRPr="00A52DAA" w:rsidRDefault="005A38B0" w:rsidP="002C0C48">
      <w:pPr>
        <w:pStyle w:val="ListParagraph"/>
        <w:numPr>
          <w:ilvl w:val="1"/>
          <w:numId w:val="7"/>
        </w:numPr>
        <w:rPr>
          <w:rFonts w:ascii="Calibri" w:hAnsi="Calibri" w:cs="Calibri"/>
        </w:rPr>
      </w:pPr>
      <w:r w:rsidRPr="00A52DAA">
        <w:rPr>
          <w:rFonts w:ascii="Calibri" w:hAnsi="Calibri" w:cs="Calibri"/>
        </w:rPr>
        <w:t>R</w:t>
      </w:r>
      <w:r w:rsidR="0035104C" w:rsidRPr="00A52DAA">
        <w:rPr>
          <w:rFonts w:ascii="Calibri" w:hAnsi="Calibri" w:cs="Calibri"/>
        </w:rPr>
        <w:t>5</w:t>
      </w:r>
      <w:r w:rsidRPr="00A52DAA">
        <w:rPr>
          <w:rFonts w:ascii="Calibri" w:hAnsi="Calibri" w:cs="Calibri"/>
        </w:rPr>
        <w:t>: The system must avoid the manipulation of the violations.</w:t>
      </w:r>
    </w:p>
    <w:p w14:paraId="1F25D483" w14:textId="15A37CB1" w:rsidR="005A38B0" w:rsidRPr="00A52DAA" w:rsidRDefault="005A38B0" w:rsidP="002C0C48">
      <w:pPr>
        <w:pStyle w:val="ListParagraph"/>
        <w:numPr>
          <w:ilvl w:val="1"/>
          <w:numId w:val="7"/>
        </w:numPr>
        <w:rPr>
          <w:rFonts w:ascii="Calibri" w:hAnsi="Calibri" w:cs="Calibri"/>
          <w:b/>
        </w:rPr>
      </w:pPr>
      <w:r w:rsidRPr="00A52DAA">
        <w:rPr>
          <w:rFonts w:ascii="Calibri" w:hAnsi="Calibri" w:cs="Calibri"/>
        </w:rPr>
        <w:t>R11: The municipality can view all the statistics calculated by the system.</w:t>
      </w:r>
    </w:p>
    <w:p w14:paraId="5DE7D43F" w14:textId="0EF92CA4" w:rsidR="005A38B0" w:rsidRPr="00A52DAA" w:rsidRDefault="005A38B0" w:rsidP="002C0C48">
      <w:pPr>
        <w:pStyle w:val="ListParagraph"/>
        <w:numPr>
          <w:ilvl w:val="1"/>
          <w:numId w:val="7"/>
        </w:numPr>
        <w:rPr>
          <w:rFonts w:ascii="Calibri" w:hAnsi="Calibri" w:cs="Calibri"/>
        </w:rPr>
      </w:pPr>
      <w:r w:rsidRPr="00A52DAA">
        <w:rPr>
          <w:rFonts w:ascii="Calibri" w:hAnsi="Calibri" w:cs="Calibri"/>
        </w:rPr>
        <w:t>R12: The System must suggest interventions to the Municipality.</w:t>
      </w:r>
    </w:p>
    <w:p w14:paraId="25153753" w14:textId="2FC3EB90" w:rsidR="005A38B0" w:rsidRPr="00A52DAA" w:rsidRDefault="005A38B0" w:rsidP="002C0C48">
      <w:pPr>
        <w:pStyle w:val="ListParagraph"/>
        <w:numPr>
          <w:ilvl w:val="1"/>
          <w:numId w:val="7"/>
        </w:numPr>
        <w:rPr>
          <w:rFonts w:ascii="Calibri" w:hAnsi="Calibri" w:cs="Calibri"/>
          <w:b/>
        </w:rPr>
      </w:pPr>
      <w:r w:rsidRPr="00A52DAA">
        <w:rPr>
          <w:rFonts w:ascii="Calibri" w:hAnsi="Calibri" w:cs="Calibri"/>
        </w:rPr>
        <w:t>R15: The System must allow the municipality to perform the registration and the login.</w:t>
      </w:r>
    </w:p>
    <w:p w14:paraId="0A30B6C0" w14:textId="3AFACB4A" w:rsidR="00E103D7" w:rsidRPr="00A52DAA" w:rsidRDefault="00E103D7" w:rsidP="002C0C48">
      <w:pPr>
        <w:pStyle w:val="ListParagraph"/>
        <w:numPr>
          <w:ilvl w:val="1"/>
          <w:numId w:val="7"/>
        </w:numPr>
        <w:rPr>
          <w:rFonts w:ascii="Calibri" w:hAnsi="Calibri" w:cs="Calibri"/>
        </w:rPr>
      </w:pPr>
      <w:r w:rsidRPr="00A52DAA">
        <w:rPr>
          <w:rFonts w:ascii="Calibri" w:hAnsi="Calibri" w:cs="Calibri"/>
        </w:rPr>
        <w:t>R19: The System must communicate with the Maps Service.</w:t>
      </w:r>
    </w:p>
    <w:p w14:paraId="1AD0FBC8" w14:textId="426713DF" w:rsidR="007E6179" w:rsidRPr="00A52DAA" w:rsidRDefault="009C5914" w:rsidP="002C0C48">
      <w:pPr>
        <w:pStyle w:val="ListParagraph"/>
        <w:numPr>
          <w:ilvl w:val="0"/>
          <w:numId w:val="7"/>
        </w:numPr>
        <w:rPr>
          <w:rFonts w:ascii="Calibri" w:hAnsi="Calibri" w:cs="Calibri"/>
          <w:b/>
        </w:rPr>
      </w:pPr>
      <w:bookmarkStart w:id="252" w:name="G3"/>
      <w:r w:rsidRPr="00A52DAA">
        <w:rPr>
          <w:rFonts w:ascii="Calibri" w:hAnsi="Calibri" w:cs="Calibri"/>
          <w:b/>
        </w:rPr>
        <w:t>G</w:t>
      </w:r>
      <w:r w:rsidR="00CF6B9E" w:rsidRPr="00A52DAA">
        <w:rPr>
          <w:rFonts w:ascii="Calibri" w:hAnsi="Calibri" w:cs="Calibri"/>
          <w:b/>
        </w:rPr>
        <w:t>3</w:t>
      </w:r>
      <w:bookmarkEnd w:id="252"/>
      <w:r w:rsidRPr="00A52DAA">
        <w:rPr>
          <w:rFonts w:ascii="Calibri" w:hAnsi="Calibri" w:cs="Calibri"/>
          <w:b/>
        </w:rPr>
        <w:t xml:space="preserve">: </w:t>
      </w:r>
      <w:r w:rsidR="007E6179" w:rsidRPr="00A52DAA">
        <w:rPr>
          <w:b/>
          <w:bCs/>
        </w:rPr>
        <w:t>The System allows the Municipality to retrieve submitted parking violations</w:t>
      </w:r>
      <w:r w:rsidR="00521BB3" w:rsidRPr="00A52DAA">
        <w:rPr>
          <w:b/>
          <w:bCs/>
        </w:rPr>
        <w:t xml:space="preserve"> of its competence area</w:t>
      </w:r>
      <w:r w:rsidR="007E6179" w:rsidRPr="00A52DAA">
        <w:rPr>
          <w:b/>
          <w:bCs/>
        </w:rPr>
        <w:t>.</w:t>
      </w:r>
    </w:p>
    <w:p w14:paraId="48CC3487" w14:textId="2243B705" w:rsidR="00E1006B" w:rsidRPr="00A52DAA" w:rsidRDefault="000779DC" w:rsidP="002C0C48">
      <w:pPr>
        <w:pStyle w:val="ListParagraph"/>
        <w:numPr>
          <w:ilvl w:val="1"/>
          <w:numId w:val="7"/>
        </w:numPr>
        <w:rPr>
          <w:rFonts w:ascii="Calibri" w:hAnsi="Calibri" w:cs="Calibri"/>
          <w:b/>
        </w:rPr>
      </w:pPr>
      <w:r w:rsidRPr="00A52DAA">
        <w:rPr>
          <w:rFonts w:ascii="Calibri" w:hAnsi="Calibri" w:cs="Calibri"/>
        </w:rPr>
        <w:t xml:space="preserve">R1: </w:t>
      </w:r>
      <w:r w:rsidR="004626F9" w:rsidRPr="00A52DAA">
        <w:rPr>
          <w:rFonts w:ascii="Calibri" w:hAnsi="Calibri" w:cs="Calibri"/>
        </w:rPr>
        <w:t>The reports about the violations are correctly stored.</w:t>
      </w:r>
    </w:p>
    <w:p w14:paraId="4E0009E7" w14:textId="5DBD3393" w:rsidR="00E1006B" w:rsidRPr="00A52DAA" w:rsidRDefault="002D0BE8" w:rsidP="002C0C48">
      <w:pPr>
        <w:pStyle w:val="ListParagraph"/>
        <w:numPr>
          <w:ilvl w:val="1"/>
          <w:numId w:val="7"/>
        </w:numPr>
        <w:rPr>
          <w:rFonts w:ascii="Calibri" w:hAnsi="Calibri" w:cs="Calibri"/>
          <w:b/>
        </w:rPr>
      </w:pPr>
      <w:r w:rsidRPr="00A52DAA">
        <w:rPr>
          <w:rFonts w:ascii="Calibri" w:hAnsi="Calibri" w:cs="Calibri"/>
        </w:rPr>
        <w:lastRenderedPageBreak/>
        <w:t>R</w:t>
      </w:r>
      <w:r w:rsidR="00D66159" w:rsidRPr="00A52DAA">
        <w:rPr>
          <w:rFonts w:ascii="Calibri" w:hAnsi="Calibri" w:cs="Calibri"/>
        </w:rPr>
        <w:t>3</w:t>
      </w:r>
      <w:r w:rsidRPr="00A52DAA">
        <w:rPr>
          <w:rFonts w:ascii="Calibri" w:hAnsi="Calibri" w:cs="Calibri"/>
        </w:rPr>
        <w:t xml:space="preserve">: </w:t>
      </w:r>
      <w:r w:rsidR="00E1006B" w:rsidRPr="00A52DAA">
        <w:rPr>
          <w:rFonts w:ascii="Calibri" w:hAnsi="Calibri" w:cs="Calibri"/>
        </w:rPr>
        <w:t>The Municipality can access only the data of the violations of its competence area.</w:t>
      </w:r>
    </w:p>
    <w:p w14:paraId="19BB0E68" w14:textId="7E3E4BEF" w:rsidR="000779DC" w:rsidRPr="00A52DAA" w:rsidRDefault="000779DC" w:rsidP="002C0C48">
      <w:pPr>
        <w:pStyle w:val="ListParagraph"/>
        <w:numPr>
          <w:ilvl w:val="1"/>
          <w:numId w:val="7"/>
        </w:numPr>
        <w:rPr>
          <w:rFonts w:ascii="Calibri" w:hAnsi="Calibri" w:cs="Calibri"/>
        </w:rPr>
      </w:pPr>
      <w:r w:rsidRPr="00A52DAA">
        <w:rPr>
          <w:rFonts w:ascii="Calibri" w:hAnsi="Calibri" w:cs="Calibri"/>
        </w:rPr>
        <w:t>R</w:t>
      </w:r>
      <w:r w:rsidR="00D66159" w:rsidRPr="00A52DAA">
        <w:rPr>
          <w:rFonts w:ascii="Calibri" w:hAnsi="Calibri" w:cs="Calibri"/>
        </w:rPr>
        <w:t>5</w:t>
      </w:r>
      <w:r w:rsidRPr="00A52DAA">
        <w:rPr>
          <w:rFonts w:ascii="Calibri" w:hAnsi="Calibri" w:cs="Calibri"/>
        </w:rPr>
        <w:t>: The system must avoid the manipulation of the violations.</w:t>
      </w:r>
    </w:p>
    <w:p w14:paraId="7C250D76" w14:textId="7E783895" w:rsidR="000779DC" w:rsidRPr="00A52DAA" w:rsidRDefault="002D0BE8" w:rsidP="002C0C48">
      <w:pPr>
        <w:pStyle w:val="ListParagraph"/>
        <w:numPr>
          <w:ilvl w:val="1"/>
          <w:numId w:val="7"/>
        </w:numPr>
        <w:rPr>
          <w:rFonts w:ascii="Calibri" w:hAnsi="Calibri" w:cs="Calibri"/>
          <w:b/>
        </w:rPr>
      </w:pPr>
      <w:r w:rsidRPr="00A52DAA">
        <w:rPr>
          <w:rFonts w:ascii="Calibri" w:hAnsi="Calibri" w:cs="Calibri"/>
        </w:rPr>
        <w:t>R</w:t>
      </w:r>
      <w:r w:rsidR="00D66159" w:rsidRPr="00A52DAA">
        <w:rPr>
          <w:rFonts w:ascii="Calibri" w:hAnsi="Calibri" w:cs="Calibri"/>
        </w:rPr>
        <w:t>7</w:t>
      </w:r>
      <w:r w:rsidRPr="00A52DAA">
        <w:rPr>
          <w:rFonts w:ascii="Calibri" w:hAnsi="Calibri" w:cs="Calibri"/>
        </w:rPr>
        <w:t>: Only the Municipality can access the violations.</w:t>
      </w:r>
    </w:p>
    <w:p w14:paraId="651FAC2E" w14:textId="4255B903" w:rsidR="005A38B0" w:rsidRPr="00A52DAA" w:rsidRDefault="005A38B0" w:rsidP="002C0C48">
      <w:pPr>
        <w:pStyle w:val="ListParagraph"/>
        <w:numPr>
          <w:ilvl w:val="1"/>
          <w:numId w:val="7"/>
        </w:numPr>
        <w:rPr>
          <w:rFonts w:ascii="Calibri" w:hAnsi="Calibri" w:cs="Calibri"/>
          <w:b/>
        </w:rPr>
      </w:pPr>
      <w:r w:rsidRPr="00A52DAA">
        <w:rPr>
          <w:rFonts w:ascii="Calibri" w:hAnsi="Calibri" w:cs="Calibri"/>
        </w:rPr>
        <w:t>R15: The System must allow the municipality to perform the registration and the login.</w:t>
      </w:r>
    </w:p>
    <w:p w14:paraId="6DA78DD7" w14:textId="06F60C49" w:rsidR="00E103D7" w:rsidRPr="00A52DAA" w:rsidRDefault="00E103D7" w:rsidP="002C0C48">
      <w:pPr>
        <w:pStyle w:val="ListParagraph"/>
        <w:numPr>
          <w:ilvl w:val="1"/>
          <w:numId w:val="7"/>
        </w:numPr>
        <w:rPr>
          <w:rFonts w:ascii="Calibri" w:hAnsi="Calibri" w:cs="Calibri"/>
        </w:rPr>
      </w:pPr>
      <w:r w:rsidRPr="00A52DAA">
        <w:rPr>
          <w:rFonts w:ascii="Calibri" w:hAnsi="Calibri" w:cs="Calibri"/>
        </w:rPr>
        <w:t>R19: The System must communicate with the Maps Service.</w:t>
      </w:r>
    </w:p>
    <w:p w14:paraId="14D1DEE1" w14:textId="5CFF2CE8" w:rsidR="009C5914" w:rsidRPr="00A52DAA" w:rsidRDefault="009C5914" w:rsidP="002C0C48">
      <w:pPr>
        <w:pStyle w:val="ListParagraph"/>
        <w:numPr>
          <w:ilvl w:val="0"/>
          <w:numId w:val="7"/>
        </w:numPr>
        <w:rPr>
          <w:rFonts w:ascii="Calibri" w:hAnsi="Calibri" w:cs="Calibri"/>
          <w:b/>
        </w:rPr>
      </w:pPr>
      <w:bookmarkStart w:id="253" w:name="G4"/>
      <w:r w:rsidRPr="00A52DAA">
        <w:rPr>
          <w:rFonts w:ascii="Calibri" w:hAnsi="Calibri" w:cs="Calibri"/>
          <w:b/>
        </w:rPr>
        <w:t>G</w:t>
      </w:r>
      <w:r w:rsidR="00CF6B9E" w:rsidRPr="00A52DAA">
        <w:rPr>
          <w:rFonts w:ascii="Calibri" w:hAnsi="Calibri" w:cs="Calibri"/>
          <w:b/>
        </w:rPr>
        <w:t>4</w:t>
      </w:r>
      <w:bookmarkEnd w:id="253"/>
      <w:r w:rsidRPr="00A52DAA">
        <w:rPr>
          <w:rFonts w:ascii="Calibri" w:hAnsi="Calibri" w:cs="Calibri"/>
          <w:b/>
        </w:rPr>
        <w:t xml:space="preserve">: </w:t>
      </w:r>
      <w:r w:rsidR="007E6179" w:rsidRPr="00A52DAA">
        <w:rPr>
          <w:b/>
          <w:bCs/>
        </w:rPr>
        <w:t>The System gives some statistics to the User about the violations.</w:t>
      </w:r>
    </w:p>
    <w:p w14:paraId="4B6D8EB1" w14:textId="77CCD84D" w:rsidR="00722B1B" w:rsidRPr="00A52DAA" w:rsidRDefault="00DE4AC2" w:rsidP="002C0C48">
      <w:pPr>
        <w:pStyle w:val="ListParagraph"/>
        <w:numPr>
          <w:ilvl w:val="1"/>
          <w:numId w:val="7"/>
        </w:numPr>
        <w:rPr>
          <w:rFonts w:ascii="Calibri" w:hAnsi="Calibri" w:cs="Calibri"/>
          <w:b/>
        </w:rPr>
      </w:pPr>
      <w:r w:rsidRPr="00A52DAA">
        <w:rPr>
          <w:rFonts w:ascii="Calibri" w:hAnsi="Calibri" w:cs="Calibri"/>
        </w:rPr>
        <w:t xml:space="preserve">R1: </w:t>
      </w:r>
      <w:r w:rsidR="004626F9" w:rsidRPr="00A52DAA">
        <w:rPr>
          <w:rFonts w:ascii="Calibri" w:hAnsi="Calibri" w:cs="Calibri"/>
        </w:rPr>
        <w:t>The reports about the violations are correctly stored.</w:t>
      </w:r>
    </w:p>
    <w:p w14:paraId="6EB088BF" w14:textId="447599BD" w:rsidR="00D66159" w:rsidRPr="00A52DAA" w:rsidRDefault="00D66159" w:rsidP="002C0C48">
      <w:pPr>
        <w:pStyle w:val="ListParagraph"/>
        <w:numPr>
          <w:ilvl w:val="1"/>
          <w:numId w:val="7"/>
        </w:numPr>
        <w:rPr>
          <w:rFonts w:ascii="Calibri" w:hAnsi="Calibri" w:cs="Calibri"/>
          <w:b/>
        </w:rPr>
      </w:pPr>
      <w:r w:rsidRPr="00A52DAA">
        <w:rPr>
          <w:rFonts w:ascii="Calibri" w:hAnsi="Calibri" w:cs="Calibri"/>
          <w:bCs/>
        </w:rPr>
        <w:t>R2: The user can view the statistics calculated by the System except for the vehicles that have committed the highest number of violations.</w:t>
      </w:r>
    </w:p>
    <w:p w14:paraId="10C931A2" w14:textId="7A36ECAD" w:rsidR="00DE4AC2" w:rsidRPr="00A52DAA" w:rsidRDefault="00DE4AC2" w:rsidP="002C0C48">
      <w:pPr>
        <w:pStyle w:val="ListParagraph"/>
        <w:numPr>
          <w:ilvl w:val="1"/>
          <w:numId w:val="7"/>
        </w:numPr>
        <w:rPr>
          <w:rFonts w:ascii="Calibri" w:hAnsi="Calibri" w:cs="Calibri"/>
          <w:b/>
        </w:rPr>
      </w:pPr>
      <w:r w:rsidRPr="00A52DAA">
        <w:rPr>
          <w:rFonts w:ascii="Calibri" w:hAnsi="Calibri" w:cs="Calibri"/>
        </w:rPr>
        <w:t>R</w:t>
      </w:r>
      <w:r w:rsidR="00D66159" w:rsidRPr="00A52DAA">
        <w:rPr>
          <w:rFonts w:ascii="Calibri" w:hAnsi="Calibri" w:cs="Calibri"/>
        </w:rPr>
        <w:t>5</w:t>
      </w:r>
      <w:r w:rsidRPr="00A52DAA">
        <w:rPr>
          <w:rFonts w:ascii="Calibri" w:hAnsi="Calibri" w:cs="Calibri"/>
        </w:rPr>
        <w:t>: The system must avoid the manipulation of the violations.</w:t>
      </w:r>
    </w:p>
    <w:p w14:paraId="2822A275" w14:textId="24A8923E" w:rsidR="005A38B0" w:rsidRPr="00A52DAA" w:rsidRDefault="005A38B0" w:rsidP="002C0C48">
      <w:pPr>
        <w:pStyle w:val="ListParagraph"/>
        <w:numPr>
          <w:ilvl w:val="1"/>
          <w:numId w:val="7"/>
        </w:numPr>
        <w:rPr>
          <w:rFonts w:ascii="Calibri" w:hAnsi="Calibri" w:cs="Calibri"/>
        </w:rPr>
      </w:pPr>
      <w:r w:rsidRPr="00A52DAA">
        <w:rPr>
          <w:rFonts w:ascii="Calibri" w:hAnsi="Calibri" w:cs="Calibri"/>
        </w:rPr>
        <w:t>R14: The System must allow the user to perform the registration and the login.</w:t>
      </w:r>
    </w:p>
    <w:p w14:paraId="0B5D0379" w14:textId="2841F86E" w:rsidR="00D66159" w:rsidRPr="00A52DAA" w:rsidRDefault="00937D3E" w:rsidP="002C0C48">
      <w:pPr>
        <w:pStyle w:val="ListParagraph"/>
        <w:numPr>
          <w:ilvl w:val="1"/>
          <w:numId w:val="7"/>
        </w:numPr>
        <w:rPr>
          <w:b/>
          <w:bCs/>
        </w:rPr>
      </w:pPr>
      <w:r w:rsidRPr="00A52DAA">
        <w:rPr>
          <w:rFonts w:ascii="Calibri" w:hAnsi="Calibri" w:cs="Calibri"/>
        </w:rPr>
        <w:t>R</w:t>
      </w:r>
      <w:r w:rsidR="00D66159" w:rsidRPr="00A52DAA">
        <w:rPr>
          <w:rFonts w:ascii="Calibri" w:hAnsi="Calibri" w:cs="Calibri"/>
        </w:rPr>
        <w:t>10: The System must calculate some statistics.</w:t>
      </w:r>
    </w:p>
    <w:p w14:paraId="05E45860" w14:textId="1B6DE25C" w:rsidR="00E103D7" w:rsidRPr="00A52DAA" w:rsidRDefault="00E103D7" w:rsidP="002C0C48">
      <w:pPr>
        <w:pStyle w:val="ListParagraph"/>
        <w:numPr>
          <w:ilvl w:val="1"/>
          <w:numId w:val="7"/>
        </w:numPr>
        <w:rPr>
          <w:rFonts w:ascii="Calibri" w:hAnsi="Calibri" w:cs="Calibri"/>
        </w:rPr>
      </w:pPr>
      <w:r w:rsidRPr="00A52DAA">
        <w:rPr>
          <w:rFonts w:ascii="Calibri" w:hAnsi="Calibri" w:cs="Calibri"/>
        </w:rPr>
        <w:t>R19: The System must communicate with the Maps Service.</w:t>
      </w:r>
    </w:p>
    <w:p w14:paraId="1757A1D4" w14:textId="01FEFE0E" w:rsidR="007E6179" w:rsidRPr="00A52DAA" w:rsidRDefault="009C5914" w:rsidP="002C0C48">
      <w:pPr>
        <w:pStyle w:val="ListParagraph"/>
        <w:numPr>
          <w:ilvl w:val="0"/>
          <w:numId w:val="7"/>
        </w:numPr>
        <w:rPr>
          <w:b/>
          <w:bCs/>
        </w:rPr>
      </w:pPr>
      <w:bookmarkStart w:id="254" w:name="G5"/>
      <w:r w:rsidRPr="00A52DAA">
        <w:rPr>
          <w:rFonts w:ascii="Calibri" w:hAnsi="Calibri" w:cs="Calibri"/>
          <w:b/>
        </w:rPr>
        <w:t>G</w:t>
      </w:r>
      <w:r w:rsidR="00CF6B9E" w:rsidRPr="00A52DAA">
        <w:rPr>
          <w:rFonts w:ascii="Calibri" w:hAnsi="Calibri" w:cs="Calibri"/>
          <w:b/>
        </w:rPr>
        <w:t>5</w:t>
      </w:r>
      <w:bookmarkEnd w:id="254"/>
      <w:r w:rsidRPr="00A52DAA">
        <w:rPr>
          <w:rFonts w:ascii="Calibri" w:hAnsi="Calibri" w:cs="Calibri"/>
          <w:b/>
        </w:rPr>
        <w:t xml:space="preserve">: </w:t>
      </w:r>
      <w:r w:rsidR="007E6179" w:rsidRPr="00A52DAA">
        <w:rPr>
          <w:b/>
          <w:bCs/>
        </w:rPr>
        <w:t xml:space="preserve">The System </w:t>
      </w:r>
      <w:r w:rsidR="0056327F" w:rsidRPr="00A52DAA">
        <w:rPr>
          <w:b/>
          <w:bCs/>
        </w:rPr>
        <w:t xml:space="preserve">can </w:t>
      </w:r>
      <w:r w:rsidR="007E6179" w:rsidRPr="00A52DAA">
        <w:rPr>
          <w:b/>
          <w:bCs/>
        </w:rPr>
        <w:t xml:space="preserve">give all </w:t>
      </w:r>
      <w:r w:rsidR="0056327F" w:rsidRPr="00A52DAA">
        <w:rPr>
          <w:b/>
          <w:bCs/>
        </w:rPr>
        <w:t xml:space="preserve">the </w:t>
      </w:r>
      <w:r w:rsidR="007E6179" w:rsidRPr="00A52DAA">
        <w:rPr>
          <w:b/>
          <w:bCs/>
        </w:rPr>
        <w:t>statistics to the Municipality about the violations.</w:t>
      </w:r>
    </w:p>
    <w:p w14:paraId="6DC7BB83" w14:textId="1ADFD0BD" w:rsidR="00DE4AC2" w:rsidRPr="00A52DAA" w:rsidRDefault="00DE4AC2" w:rsidP="002C0C48">
      <w:pPr>
        <w:pStyle w:val="ListParagraph"/>
        <w:numPr>
          <w:ilvl w:val="1"/>
          <w:numId w:val="7"/>
        </w:numPr>
        <w:rPr>
          <w:rFonts w:ascii="Calibri" w:hAnsi="Calibri" w:cs="Calibri"/>
          <w:b/>
        </w:rPr>
      </w:pPr>
      <w:r w:rsidRPr="00A52DAA">
        <w:rPr>
          <w:rFonts w:ascii="Calibri" w:hAnsi="Calibri" w:cs="Calibri"/>
        </w:rPr>
        <w:t xml:space="preserve">R1: </w:t>
      </w:r>
      <w:r w:rsidR="004626F9" w:rsidRPr="00A52DAA">
        <w:rPr>
          <w:rFonts w:ascii="Calibri" w:hAnsi="Calibri" w:cs="Calibri"/>
        </w:rPr>
        <w:t>The reports about the violations are correctly stored.</w:t>
      </w:r>
    </w:p>
    <w:p w14:paraId="2DDA86D0" w14:textId="4D420940" w:rsidR="00DE4AC2" w:rsidRPr="00A52DAA" w:rsidRDefault="00DE4AC2" w:rsidP="002C0C48">
      <w:pPr>
        <w:pStyle w:val="ListParagraph"/>
        <w:numPr>
          <w:ilvl w:val="1"/>
          <w:numId w:val="7"/>
        </w:numPr>
        <w:rPr>
          <w:rFonts w:ascii="Calibri" w:hAnsi="Calibri" w:cs="Calibri"/>
        </w:rPr>
      </w:pPr>
      <w:r w:rsidRPr="00A52DAA">
        <w:rPr>
          <w:rFonts w:ascii="Calibri" w:hAnsi="Calibri" w:cs="Calibri"/>
        </w:rPr>
        <w:t>R</w:t>
      </w:r>
      <w:r w:rsidR="00D66159" w:rsidRPr="00A52DAA">
        <w:rPr>
          <w:rFonts w:ascii="Calibri" w:hAnsi="Calibri" w:cs="Calibri"/>
        </w:rPr>
        <w:t>5</w:t>
      </w:r>
      <w:r w:rsidRPr="00A52DAA">
        <w:rPr>
          <w:rFonts w:ascii="Calibri" w:hAnsi="Calibri" w:cs="Calibri"/>
        </w:rPr>
        <w:t>: The system must avoid the manipulation of the violations.</w:t>
      </w:r>
    </w:p>
    <w:p w14:paraId="1714B4EF" w14:textId="53A4387B" w:rsidR="00DE4AC2" w:rsidRPr="00A52DAA" w:rsidRDefault="00DE4AC2" w:rsidP="002C0C48">
      <w:pPr>
        <w:pStyle w:val="ListParagraph"/>
        <w:numPr>
          <w:ilvl w:val="1"/>
          <w:numId w:val="7"/>
        </w:numPr>
        <w:rPr>
          <w:rFonts w:ascii="Calibri" w:hAnsi="Calibri" w:cs="Calibri"/>
        </w:rPr>
      </w:pPr>
      <w:r w:rsidRPr="00A52DAA">
        <w:rPr>
          <w:rFonts w:ascii="Calibri" w:hAnsi="Calibri" w:cs="Calibri"/>
        </w:rPr>
        <w:t>R</w:t>
      </w:r>
      <w:r w:rsidR="00D66159" w:rsidRPr="00A52DAA">
        <w:rPr>
          <w:rFonts w:ascii="Calibri" w:hAnsi="Calibri" w:cs="Calibri"/>
        </w:rPr>
        <w:t>10: The System must calculate some statistics.</w:t>
      </w:r>
    </w:p>
    <w:p w14:paraId="0FBFBB39" w14:textId="4E403532" w:rsidR="00DE4AC2" w:rsidRPr="00A52DAA" w:rsidRDefault="0087387E" w:rsidP="002C0C48">
      <w:pPr>
        <w:pStyle w:val="ListParagraph"/>
        <w:numPr>
          <w:ilvl w:val="1"/>
          <w:numId w:val="7"/>
        </w:numPr>
        <w:rPr>
          <w:rFonts w:ascii="Calibri" w:hAnsi="Calibri" w:cs="Calibri"/>
          <w:b/>
        </w:rPr>
      </w:pPr>
      <w:r w:rsidRPr="00A52DAA">
        <w:rPr>
          <w:rFonts w:ascii="Calibri" w:hAnsi="Calibri" w:cs="Calibri"/>
        </w:rPr>
        <w:t>R</w:t>
      </w:r>
      <w:r w:rsidR="00D66159" w:rsidRPr="00A52DAA">
        <w:rPr>
          <w:rFonts w:ascii="Calibri" w:hAnsi="Calibri" w:cs="Calibri"/>
        </w:rPr>
        <w:t>11</w:t>
      </w:r>
      <w:r w:rsidRPr="00A52DAA">
        <w:rPr>
          <w:rFonts w:ascii="Calibri" w:hAnsi="Calibri" w:cs="Calibri"/>
        </w:rPr>
        <w:t>: The municipality can view all the statistics calculated by the system.</w:t>
      </w:r>
    </w:p>
    <w:p w14:paraId="1045A9A4" w14:textId="61919566" w:rsidR="005A38B0" w:rsidRPr="00A52DAA" w:rsidRDefault="005A38B0" w:rsidP="002C0C48">
      <w:pPr>
        <w:pStyle w:val="ListParagraph"/>
        <w:numPr>
          <w:ilvl w:val="1"/>
          <w:numId w:val="7"/>
        </w:numPr>
        <w:rPr>
          <w:rFonts w:ascii="Calibri" w:hAnsi="Calibri" w:cs="Calibri"/>
          <w:b/>
        </w:rPr>
      </w:pPr>
      <w:r w:rsidRPr="00A52DAA">
        <w:rPr>
          <w:rFonts w:ascii="Calibri" w:hAnsi="Calibri" w:cs="Calibri"/>
        </w:rPr>
        <w:t>R15: The System must allow the municipality to perform the registration and the login.</w:t>
      </w:r>
    </w:p>
    <w:p w14:paraId="291D49D1" w14:textId="3D4DC08B" w:rsidR="00E103D7" w:rsidRPr="00A52DAA" w:rsidRDefault="00E103D7" w:rsidP="002C0C48">
      <w:pPr>
        <w:pStyle w:val="ListParagraph"/>
        <w:numPr>
          <w:ilvl w:val="1"/>
          <w:numId w:val="7"/>
        </w:numPr>
        <w:rPr>
          <w:rFonts w:ascii="Calibri" w:hAnsi="Calibri" w:cs="Calibri"/>
        </w:rPr>
      </w:pPr>
      <w:r w:rsidRPr="00A52DAA">
        <w:rPr>
          <w:rFonts w:ascii="Calibri" w:hAnsi="Calibri" w:cs="Calibri"/>
        </w:rPr>
        <w:t>R19: The System must communicate with the Maps Service.</w:t>
      </w:r>
    </w:p>
    <w:p w14:paraId="2BC7EE60" w14:textId="63658390" w:rsidR="00761491" w:rsidRPr="00A52DAA" w:rsidRDefault="009C5914" w:rsidP="002C0C48">
      <w:pPr>
        <w:pStyle w:val="ListParagraph"/>
        <w:numPr>
          <w:ilvl w:val="0"/>
          <w:numId w:val="7"/>
        </w:numPr>
        <w:rPr>
          <w:b/>
          <w:bCs/>
        </w:rPr>
      </w:pPr>
      <w:bookmarkStart w:id="255" w:name="G6"/>
      <w:r w:rsidRPr="00A52DAA">
        <w:rPr>
          <w:rFonts w:ascii="Calibri" w:hAnsi="Calibri" w:cs="Calibri"/>
          <w:b/>
        </w:rPr>
        <w:t>G</w:t>
      </w:r>
      <w:r w:rsidR="00CF6B9E" w:rsidRPr="00A52DAA">
        <w:rPr>
          <w:rFonts w:ascii="Calibri" w:hAnsi="Calibri" w:cs="Calibri"/>
          <w:b/>
        </w:rPr>
        <w:t>6</w:t>
      </w:r>
      <w:bookmarkEnd w:id="255"/>
      <w:r w:rsidRPr="00A52DAA">
        <w:rPr>
          <w:rFonts w:ascii="Calibri" w:hAnsi="Calibri" w:cs="Calibri"/>
          <w:b/>
        </w:rPr>
        <w:t xml:space="preserve">: </w:t>
      </w:r>
      <w:r w:rsidR="007E6179" w:rsidRPr="00A52DAA">
        <w:rPr>
          <w:b/>
          <w:bCs/>
        </w:rPr>
        <w:t xml:space="preserve">The System can retrieve the </w:t>
      </w:r>
      <w:r w:rsidR="007E6179" w:rsidRPr="00A52DAA">
        <w:rPr>
          <w:rFonts w:ascii="Calibri" w:hAnsi="Calibri" w:cs="Calibri"/>
          <w:b/>
          <w:bCs/>
        </w:rPr>
        <w:t xml:space="preserve">violations verified </w:t>
      </w:r>
      <w:r w:rsidR="007E6179" w:rsidRPr="00A52DAA">
        <w:rPr>
          <w:b/>
          <w:bCs/>
        </w:rPr>
        <w:t>by the Municipality.</w:t>
      </w:r>
      <w:r w:rsidRPr="00A52DAA">
        <w:rPr>
          <w:rFonts w:ascii="Calibri" w:hAnsi="Calibri" w:cs="Calibri"/>
          <w:b/>
          <w:bCs/>
        </w:rPr>
        <w:t xml:space="preserve"> </w:t>
      </w:r>
    </w:p>
    <w:p w14:paraId="7BB96803" w14:textId="699D43CF" w:rsidR="00761491" w:rsidRPr="00A52DAA" w:rsidRDefault="00761491" w:rsidP="002C0C48">
      <w:pPr>
        <w:pStyle w:val="ListParagraph"/>
        <w:numPr>
          <w:ilvl w:val="1"/>
          <w:numId w:val="7"/>
        </w:numPr>
        <w:rPr>
          <w:rFonts w:ascii="Calibri" w:hAnsi="Calibri" w:cs="Calibri"/>
          <w:b/>
          <w:bCs/>
        </w:rPr>
      </w:pPr>
      <w:r w:rsidRPr="00A52DAA">
        <w:rPr>
          <w:rFonts w:ascii="Calibri" w:hAnsi="Calibri" w:cs="Calibri"/>
        </w:rPr>
        <w:t>R</w:t>
      </w:r>
      <w:r w:rsidR="00D66159" w:rsidRPr="00A52DAA">
        <w:rPr>
          <w:rFonts w:ascii="Calibri" w:hAnsi="Calibri" w:cs="Calibri"/>
        </w:rPr>
        <w:t>4</w:t>
      </w:r>
      <w:r w:rsidRPr="00A52DAA">
        <w:rPr>
          <w:rFonts w:ascii="Calibri" w:hAnsi="Calibri" w:cs="Calibri"/>
        </w:rPr>
        <w:t>: Violations registered by the Municipality can be retrieved by the system.</w:t>
      </w:r>
    </w:p>
    <w:p w14:paraId="0A26995B" w14:textId="1A4F6856" w:rsidR="00761491" w:rsidRPr="00A52DAA" w:rsidRDefault="00761491" w:rsidP="002C0C48">
      <w:pPr>
        <w:pStyle w:val="ListParagraph"/>
        <w:numPr>
          <w:ilvl w:val="1"/>
          <w:numId w:val="7"/>
        </w:numPr>
        <w:rPr>
          <w:rFonts w:ascii="Calibri" w:hAnsi="Calibri" w:cs="Calibri"/>
          <w:b/>
          <w:bCs/>
        </w:rPr>
      </w:pPr>
      <w:r w:rsidRPr="00A52DAA">
        <w:rPr>
          <w:rFonts w:ascii="Calibri" w:hAnsi="Calibri" w:cs="Calibri"/>
        </w:rPr>
        <w:t>R</w:t>
      </w:r>
      <w:r w:rsidR="00D66159" w:rsidRPr="00A52DAA">
        <w:rPr>
          <w:rFonts w:ascii="Calibri" w:hAnsi="Calibri" w:cs="Calibri"/>
        </w:rPr>
        <w:t>5</w:t>
      </w:r>
      <w:r w:rsidRPr="00A52DAA">
        <w:rPr>
          <w:rFonts w:ascii="Calibri" w:hAnsi="Calibri" w:cs="Calibri"/>
        </w:rPr>
        <w:t>: The system must avoid the manipulation of the violations.</w:t>
      </w:r>
    </w:p>
    <w:p w14:paraId="73625EF1" w14:textId="7F2EDE66" w:rsidR="005A38B0" w:rsidRPr="00A52DAA" w:rsidRDefault="005A38B0" w:rsidP="002C0C48">
      <w:pPr>
        <w:pStyle w:val="ListParagraph"/>
        <w:numPr>
          <w:ilvl w:val="1"/>
          <w:numId w:val="7"/>
        </w:numPr>
        <w:rPr>
          <w:rFonts w:ascii="Calibri" w:hAnsi="Calibri" w:cs="Calibri"/>
          <w:b/>
        </w:rPr>
      </w:pPr>
      <w:r w:rsidRPr="00A52DAA">
        <w:rPr>
          <w:rFonts w:ascii="Calibri" w:hAnsi="Calibri" w:cs="Calibri"/>
        </w:rPr>
        <w:t>R15: The System must allow the municipality to perform the registration and the login.</w:t>
      </w:r>
    </w:p>
    <w:p w14:paraId="2E8AE9DC" w14:textId="6633AA6D" w:rsidR="00DE4AC2" w:rsidRPr="00A52DAA" w:rsidRDefault="00DE4AC2" w:rsidP="002C0C48">
      <w:pPr>
        <w:pStyle w:val="ListParagraph"/>
        <w:numPr>
          <w:ilvl w:val="1"/>
          <w:numId w:val="7"/>
        </w:numPr>
        <w:rPr>
          <w:rFonts w:ascii="Calibri" w:hAnsi="Calibri" w:cs="Calibri"/>
          <w:b/>
          <w:bCs/>
        </w:rPr>
      </w:pPr>
      <w:r w:rsidRPr="00A52DAA">
        <w:rPr>
          <w:rFonts w:ascii="Calibri" w:hAnsi="Calibri" w:cs="Calibri"/>
        </w:rPr>
        <w:t>D</w:t>
      </w:r>
      <w:r w:rsidR="00C76DC7" w:rsidRPr="00A52DAA">
        <w:rPr>
          <w:rFonts w:ascii="Calibri" w:hAnsi="Calibri" w:cs="Calibri"/>
        </w:rPr>
        <w:t>4</w:t>
      </w:r>
      <w:r w:rsidRPr="00A52DAA">
        <w:rPr>
          <w:rFonts w:ascii="Calibri" w:hAnsi="Calibri" w:cs="Calibri"/>
        </w:rPr>
        <w:t>: The Municipality possesses only real violations.</w:t>
      </w:r>
    </w:p>
    <w:p w14:paraId="15B43611" w14:textId="77777777" w:rsidR="00BA3A1A" w:rsidRPr="00A52DAA" w:rsidRDefault="00BA3A1A" w:rsidP="00B13A87">
      <w:pPr>
        <w:pStyle w:val="Heading2"/>
      </w:pPr>
      <w:bookmarkStart w:id="256" w:name="_Toc23879825"/>
      <w:r w:rsidRPr="00A52DAA">
        <w:t>Performance requirements</w:t>
      </w:r>
      <w:bookmarkEnd w:id="256"/>
    </w:p>
    <w:p w14:paraId="3D8AF34E" w14:textId="6811FA79" w:rsidR="00B13A87" w:rsidRPr="00A52DAA" w:rsidRDefault="00661099" w:rsidP="00B13A87">
      <w:r w:rsidRPr="00A52DAA">
        <w:t>The software should be used without waiting times</w:t>
      </w:r>
      <w:r w:rsidR="00C6259F" w:rsidRPr="00A52DAA">
        <w:t>; an exception can be made</w:t>
      </w:r>
      <w:r w:rsidRPr="00A52DAA">
        <w:t xml:space="preserve"> when the application is uploading the </w:t>
      </w:r>
      <w:r w:rsidR="00C6259F" w:rsidRPr="00A52DAA">
        <w:t>report</w:t>
      </w:r>
      <w:r w:rsidRPr="00A52DAA">
        <w:t xml:space="preserve"> or when is downloading the statistics from the server, </w:t>
      </w:r>
      <w:r w:rsidR="00C6259F" w:rsidRPr="00A52DAA">
        <w:t xml:space="preserve">because </w:t>
      </w:r>
      <w:r w:rsidR="00621D6C" w:rsidRPr="00A52DAA">
        <w:t>these functions</w:t>
      </w:r>
      <w:r w:rsidR="00C6259F" w:rsidRPr="00A52DAA">
        <w:t xml:space="preserve"> rely on the speed of the internet </w:t>
      </w:r>
      <w:r w:rsidRPr="00A52DAA">
        <w:t>connection.</w:t>
      </w:r>
    </w:p>
    <w:p w14:paraId="16A4DBF8" w14:textId="77777777" w:rsidR="00BA3A1A" w:rsidRPr="00A52DAA" w:rsidRDefault="00BA3A1A" w:rsidP="00B13A87">
      <w:pPr>
        <w:pStyle w:val="Heading2"/>
      </w:pPr>
      <w:bookmarkStart w:id="257" w:name="_Toc23879826"/>
      <w:r w:rsidRPr="00A52DAA">
        <w:t>Design constraints</w:t>
      </w:r>
      <w:bookmarkEnd w:id="257"/>
    </w:p>
    <w:p w14:paraId="16C71566" w14:textId="05FD35A5" w:rsidR="00A21FA3" w:rsidRPr="00A52DAA" w:rsidRDefault="00BA3A1A" w:rsidP="00A21FA3">
      <w:pPr>
        <w:pStyle w:val="Heading3"/>
      </w:pPr>
      <w:bookmarkStart w:id="258" w:name="_Toc23879827"/>
      <w:r w:rsidRPr="00A52DAA">
        <w:t>Standard compliance</w:t>
      </w:r>
      <w:bookmarkEnd w:id="258"/>
    </w:p>
    <w:p w14:paraId="5DFF9DB5" w14:textId="20BB4708" w:rsidR="00A21FA3" w:rsidRPr="00A52DAA" w:rsidRDefault="00793A71" w:rsidP="00A21FA3">
      <w:r w:rsidRPr="00A52DAA">
        <w:t>In accordance with GDPR, all personal and sensitive data will be secured both in the transmission and in the storing</w:t>
      </w:r>
      <w:r w:rsidR="00621D6C" w:rsidRPr="00A52DAA">
        <w:t>; users will be asked consent to acquire and use their data.</w:t>
      </w:r>
    </w:p>
    <w:p w14:paraId="4BA0C7A3" w14:textId="68B33813" w:rsidR="00621D6C" w:rsidRPr="00A52DAA" w:rsidRDefault="00621D6C" w:rsidP="00A21FA3">
      <w:r w:rsidRPr="00A52DAA">
        <w:t xml:space="preserve">The system will adhere to the </w:t>
      </w:r>
      <w:r w:rsidRPr="00A52DAA">
        <w:rPr>
          <w:rStyle w:val="Emphasis"/>
        </w:rPr>
        <w:t>material</w:t>
      </w:r>
      <w:r w:rsidRPr="00A52DAA">
        <w:t xml:space="preserve"> usability standards provided by Google and will follow the </w:t>
      </w:r>
      <w:r w:rsidRPr="00A52DAA">
        <w:rPr>
          <w:rStyle w:val="Emphasis"/>
        </w:rPr>
        <w:t>material</w:t>
      </w:r>
      <w:r w:rsidRPr="00A52DAA">
        <w:t xml:space="preserve"> guidelines for the other aspects of the system front end.</w:t>
      </w:r>
    </w:p>
    <w:p w14:paraId="3E7B19A7" w14:textId="55807088" w:rsidR="00621D6C" w:rsidRPr="00A52DAA" w:rsidRDefault="00621D6C" w:rsidP="00A21FA3">
      <w:r w:rsidRPr="00A52DAA">
        <w:t>The messages will be sent using the RDF standard.</w:t>
      </w:r>
    </w:p>
    <w:p w14:paraId="3B69F49D" w14:textId="18F004C1" w:rsidR="000F329C" w:rsidRPr="00A52DAA" w:rsidRDefault="000F329C" w:rsidP="00A21FA3">
      <w:r w:rsidRPr="00A52DAA">
        <w:lastRenderedPageBreak/>
        <w:t xml:space="preserve">Reverse Geocoding output will </w:t>
      </w:r>
      <w:r w:rsidR="004C3E0A" w:rsidRPr="00A52DAA">
        <w:t>be handled as follows</w:t>
      </w:r>
      <w:r w:rsidRPr="00A52DAA">
        <w:t>:</w:t>
      </w:r>
      <w:r w:rsidR="004C3E0A" w:rsidRPr="00A52DAA">
        <w:t xml:space="preserve"> </w:t>
      </w:r>
      <w:r w:rsidRPr="00A52DAA">
        <w:t xml:space="preserve">complete street name, </w:t>
      </w:r>
      <w:r w:rsidR="004C3E0A" w:rsidRPr="00A52DAA">
        <w:t>house</w:t>
      </w:r>
      <w:r w:rsidRPr="00A52DAA">
        <w:t xml:space="preserve"> number, postal code, city, province, country</w:t>
      </w:r>
      <w:r w:rsidR="004C3E0A" w:rsidRPr="00A52DAA">
        <w:t>.</w:t>
      </w:r>
    </w:p>
    <w:p w14:paraId="69D496AD" w14:textId="77777777" w:rsidR="00BA3A1A" w:rsidRPr="00A52DAA" w:rsidRDefault="00BA3A1A" w:rsidP="00B13A87">
      <w:pPr>
        <w:pStyle w:val="Heading3"/>
      </w:pPr>
      <w:bookmarkStart w:id="259" w:name="_Toc23879828"/>
      <w:r w:rsidRPr="00A52DAA">
        <w:t>Hardware limitations</w:t>
      </w:r>
      <w:bookmarkEnd w:id="259"/>
    </w:p>
    <w:p w14:paraId="1BA55493" w14:textId="68BD5CC2" w:rsidR="00B13A87" w:rsidRPr="00A52DAA" w:rsidRDefault="00A53B41" w:rsidP="00B13A87">
      <w:r w:rsidRPr="00A52DAA">
        <w:t>The system for the user and the municipality will not need powerful devices to run, but will rely on an Internet connection, device camera, possibly GPS functionalities.</w:t>
      </w:r>
    </w:p>
    <w:p w14:paraId="439C6F18" w14:textId="2AFAA566" w:rsidR="00A53B41" w:rsidRPr="00A52DAA" w:rsidRDefault="00A53B41" w:rsidP="00B13A87">
      <w:r w:rsidRPr="00A52DAA">
        <w:t>The system for the backend will need to cope with the volume of requests</w:t>
      </w:r>
      <w:r w:rsidR="004C3E0A" w:rsidRPr="00A52DAA">
        <w:t>.</w:t>
      </w:r>
    </w:p>
    <w:p w14:paraId="30AA4A32" w14:textId="77777777" w:rsidR="00BA3A1A" w:rsidRPr="00A52DAA" w:rsidRDefault="00BA3A1A" w:rsidP="00B13A87">
      <w:pPr>
        <w:pStyle w:val="Heading3"/>
      </w:pPr>
      <w:bookmarkStart w:id="260" w:name="_Toc23879829"/>
      <w:r w:rsidRPr="00A52DAA">
        <w:t>Any other constraint</w:t>
      </w:r>
      <w:bookmarkEnd w:id="260"/>
    </w:p>
    <w:p w14:paraId="0FED1BE3" w14:textId="3DFF4131" w:rsidR="00B13A87" w:rsidRPr="00A52DAA" w:rsidRDefault="004C3E0A" w:rsidP="00B13A87">
      <w:r w:rsidRPr="00A52DAA">
        <w:t xml:space="preserve">The </w:t>
      </w:r>
      <w:r w:rsidR="00A53B41" w:rsidRPr="00A52DAA">
        <w:t>system will ensure different visibility levels for the user and the municipality, according to what already stated in this document.</w:t>
      </w:r>
    </w:p>
    <w:p w14:paraId="16537E07" w14:textId="77777777" w:rsidR="00BA3A1A" w:rsidRPr="00A52DAA" w:rsidRDefault="00BA3A1A" w:rsidP="00B13A87">
      <w:pPr>
        <w:pStyle w:val="Heading2"/>
      </w:pPr>
      <w:bookmarkStart w:id="261" w:name="_Toc23879830"/>
      <w:r w:rsidRPr="00A52DAA">
        <w:t xml:space="preserve">Software </w:t>
      </w:r>
      <w:r w:rsidR="006F01B8" w:rsidRPr="00A52DAA">
        <w:t>s</w:t>
      </w:r>
      <w:r w:rsidRPr="00A52DAA">
        <w:t xml:space="preserve">ystem </w:t>
      </w:r>
      <w:r w:rsidR="006F01B8" w:rsidRPr="00A52DAA">
        <w:t>a</w:t>
      </w:r>
      <w:r w:rsidRPr="00A52DAA">
        <w:t>ttributes</w:t>
      </w:r>
      <w:bookmarkEnd w:id="261"/>
    </w:p>
    <w:p w14:paraId="1C168C9D" w14:textId="146DBF64" w:rsidR="00BA3A1A" w:rsidRPr="00A52DAA" w:rsidRDefault="00BA3A1A" w:rsidP="00B13A87">
      <w:pPr>
        <w:pStyle w:val="Heading3"/>
      </w:pPr>
      <w:bookmarkStart w:id="262" w:name="_Toc23879831"/>
      <w:r w:rsidRPr="00A52DAA">
        <w:t>Reliability</w:t>
      </w:r>
      <w:bookmarkEnd w:id="262"/>
    </w:p>
    <w:p w14:paraId="281D341C" w14:textId="5BE6CB40" w:rsidR="00B13A87" w:rsidRPr="00A52DAA" w:rsidRDefault="00CE6A66" w:rsidP="00B13A87">
      <w:r w:rsidRPr="00A52DAA">
        <w:t xml:space="preserve">The system will be designed to be run continuously in absence of </w:t>
      </w:r>
      <w:r w:rsidR="00B474E4" w:rsidRPr="00A52DAA">
        <w:t>external faults. The data provided by the system will be reliable at all times; to achieve this the data will be handled securely, and the system will rely on the underlying layers for the other implementation aspects.</w:t>
      </w:r>
    </w:p>
    <w:p w14:paraId="0364DE2F" w14:textId="48ADF09E" w:rsidR="00BA3A1A" w:rsidRPr="00A52DAA" w:rsidRDefault="00BA3A1A" w:rsidP="00B13A87">
      <w:pPr>
        <w:pStyle w:val="Heading3"/>
      </w:pPr>
      <w:bookmarkStart w:id="263" w:name="_Toc23879832"/>
      <w:r w:rsidRPr="00A52DAA">
        <w:t>Availability</w:t>
      </w:r>
      <w:bookmarkEnd w:id="263"/>
    </w:p>
    <w:p w14:paraId="6B3F793D" w14:textId="67DF96C4" w:rsidR="00CE6A66" w:rsidRPr="00A52DAA" w:rsidRDefault="00B474E4" w:rsidP="00CE6A66">
      <w:r w:rsidRPr="00A52DAA">
        <w:t>The system does not need extremely high availability, since its services are not critical. T</w:t>
      </w:r>
      <w:r w:rsidR="00CE6A66" w:rsidRPr="00A52DAA">
        <w:t>he system will strive for 99% availability. In the future a higher level could be achieved by splitting the database over multiple locations, or by duplicating the back-end logic, for example using executor pools and multiple physical servers.</w:t>
      </w:r>
    </w:p>
    <w:p w14:paraId="210DC441" w14:textId="47439E3A" w:rsidR="00BA3A1A" w:rsidRPr="00A52DAA" w:rsidRDefault="00BA3A1A" w:rsidP="00B13A87">
      <w:pPr>
        <w:pStyle w:val="Heading3"/>
      </w:pPr>
      <w:bookmarkStart w:id="264" w:name="_Toc23879833"/>
      <w:r w:rsidRPr="00A52DAA">
        <w:t>Security</w:t>
      </w:r>
      <w:bookmarkEnd w:id="264"/>
    </w:p>
    <w:p w14:paraId="0819FC61" w14:textId="4AEDDEBE" w:rsidR="00A21FA3" w:rsidRDefault="00A21FA3" w:rsidP="00A21FA3">
      <w:r w:rsidRPr="00A52DAA">
        <w:t>Since the data from the reports can be used by the municipality to generate traffic tickets, it is important that the chain of custody of the information is never broken. This means that the confidentiality and integrity of the data must be ensured both in its transmission and in its storage.</w:t>
      </w:r>
    </w:p>
    <w:p w14:paraId="2286F1AC" w14:textId="77777777" w:rsidR="006D0B45" w:rsidRPr="00A52DAA" w:rsidRDefault="006D0B45" w:rsidP="00A21FA3"/>
    <w:p w14:paraId="31C272A1" w14:textId="67B41543" w:rsidR="00C71A3F" w:rsidRPr="00A52DAA" w:rsidRDefault="00D15D53" w:rsidP="00B13A87">
      <w:r w:rsidRPr="00A52DAA">
        <w:t>The system will ensure security by encryption, authentication and different levels of authorizations.</w:t>
      </w:r>
      <w:r w:rsidRPr="00A52DAA">
        <w:br/>
        <w:t>All the communications will be encrypted, preventing interception and modification of the data. Anonymous access is forbidden</w:t>
      </w:r>
      <w:r w:rsidR="00C71A3F" w:rsidRPr="00A52DAA">
        <w:t>:</w:t>
      </w:r>
      <w:r w:rsidRPr="00A52DAA">
        <w:t xml:space="preserve"> the authentication will prevent fa</w:t>
      </w:r>
      <w:r w:rsidR="006D0B45">
        <w:t>b</w:t>
      </w:r>
      <w:r w:rsidRPr="00A52DAA">
        <w:t>rication of data</w:t>
      </w:r>
      <w:r w:rsidR="00C71A3F" w:rsidRPr="00A52DAA">
        <w:t xml:space="preserve"> and will allow to assign different authorizations to the two actors</w:t>
      </w:r>
      <w:r w:rsidRPr="00A52DAA">
        <w:t>.</w:t>
      </w:r>
      <w:r w:rsidR="00C71A3F" w:rsidRPr="00A52DAA">
        <w:br/>
        <w:t>The system will rely on the underlying abstraction levels for these functionalities and for the protection of the data stored.</w:t>
      </w:r>
    </w:p>
    <w:p w14:paraId="22A53C54" w14:textId="77777777" w:rsidR="00BA3A1A" w:rsidRPr="00A52DAA" w:rsidRDefault="00BA3A1A" w:rsidP="00B13A87">
      <w:pPr>
        <w:pStyle w:val="Heading3"/>
      </w:pPr>
      <w:bookmarkStart w:id="265" w:name="_Toc23879834"/>
      <w:r w:rsidRPr="00A52DAA">
        <w:t>Maintainability</w:t>
      </w:r>
      <w:bookmarkEnd w:id="265"/>
    </w:p>
    <w:p w14:paraId="3808280D" w14:textId="00A0D2D2" w:rsidR="00B13A87" w:rsidRPr="00A52DAA" w:rsidRDefault="00674ABE" w:rsidP="00B13A87">
      <w:r w:rsidRPr="00A52DAA">
        <w:t xml:space="preserve">The system will be designed to be highly maintainable </w:t>
      </w:r>
      <w:r w:rsidR="00CF6B2D" w:rsidRPr="00A52DAA">
        <w:t xml:space="preserve">through </w:t>
      </w:r>
      <w:r w:rsidRPr="00A52DAA">
        <w:t xml:space="preserve">extensible design solutions – especially for what concerns the definition of new statistics, </w:t>
      </w:r>
      <w:r w:rsidR="00CF6B2D" w:rsidRPr="00A52DAA">
        <w:t>suggestions and types of violations – and readable and testable code in the implementation phase.</w:t>
      </w:r>
    </w:p>
    <w:p w14:paraId="2BF543C7" w14:textId="77777777" w:rsidR="00BA3A1A" w:rsidRPr="00A52DAA" w:rsidRDefault="00BA3A1A" w:rsidP="00B13A87">
      <w:pPr>
        <w:pStyle w:val="Heading3"/>
      </w:pPr>
      <w:bookmarkStart w:id="266" w:name="_Toc23879835"/>
      <w:r w:rsidRPr="00A52DAA">
        <w:t>Portability</w:t>
      </w:r>
      <w:bookmarkEnd w:id="266"/>
    </w:p>
    <w:p w14:paraId="62B59A6D" w14:textId="1B69B384" w:rsidR="00590B78" w:rsidRPr="00C92AD5" w:rsidRDefault="00CF6B2D">
      <w:r w:rsidRPr="00A52DAA">
        <w:t>The system, provided the minimum hardware requirements, will be built entirely on an underlying abstraction layer (a virtual machine</w:t>
      </w:r>
      <w:r w:rsidR="00C71A3F" w:rsidRPr="00A52DAA">
        <w:t>,</w:t>
      </w:r>
      <w:r w:rsidRPr="00A52DAA">
        <w:t xml:space="preserve"> like Java</w:t>
      </w:r>
      <w:r w:rsidR="00C71A3F" w:rsidRPr="00A52DAA">
        <w:t>,</w:t>
      </w:r>
      <w:r w:rsidRPr="00A52DAA">
        <w:t xml:space="preserve"> or an engine</w:t>
      </w:r>
      <w:r w:rsidR="00D14AEC" w:rsidRPr="00A52DAA">
        <w:t>)</w:t>
      </w:r>
      <w:r w:rsidRPr="00A52DAA">
        <w:t xml:space="preserve">. This should ensure a sufficient level of portability </w:t>
      </w:r>
      <w:r w:rsidR="00D14AEC" w:rsidRPr="00A52DAA">
        <w:t>for</w:t>
      </w:r>
      <w:r w:rsidRPr="00A52DAA">
        <w:t xml:space="preserve"> the system</w:t>
      </w:r>
      <w:r w:rsidR="00D14AEC" w:rsidRPr="00A52DAA">
        <w:t xml:space="preserve">, which will be </w:t>
      </w:r>
      <w:r w:rsidR="00C71A3F" w:rsidRPr="00A52DAA">
        <w:t xml:space="preserve">for example </w:t>
      </w:r>
      <w:r w:rsidR="00D14AEC" w:rsidRPr="00A52DAA">
        <w:t>accessible via app or web.</w:t>
      </w:r>
    </w:p>
    <w:p w14:paraId="6BF23511" w14:textId="77777777" w:rsidR="00BA3A1A" w:rsidRPr="00A52DAA" w:rsidRDefault="00B13A87" w:rsidP="00B13A87">
      <w:pPr>
        <w:pStyle w:val="Heading1"/>
      </w:pPr>
      <w:bookmarkStart w:id="267" w:name="_Toc23879836"/>
      <w:r w:rsidRPr="00A52DAA">
        <w:lastRenderedPageBreak/>
        <w:t>Formal analysis using ALLOY</w:t>
      </w:r>
      <w:bookmarkEnd w:id="267"/>
    </w:p>
    <w:p w14:paraId="5D6D05EC" w14:textId="6F8D6105" w:rsidR="004B60E1" w:rsidRPr="00A52DAA" w:rsidRDefault="0083755E">
      <w:r w:rsidRPr="00A52DAA">
        <w:t>In this cha</w:t>
      </w:r>
      <w:r w:rsidR="004C3EFC" w:rsidRPr="00A52DAA">
        <w:t>pter,</w:t>
      </w:r>
      <w:r w:rsidRPr="00A52DAA">
        <w:t xml:space="preserve"> ha</w:t>
      </w:r>
      <w:r w:rsidR="006D0B45">
        <w:t>ve</w:t>
      </w:r>
      <w:r w:rsidRPr="00A52DAA">
        <w:t xml:space="preserve"> been modelled through Alloy the most important concepts represented in the class diagram of the section 2.A.</w:t>
      </w:r>
      <w:r w:rsidR="004C3EFC" w:rsidRPr="00A52DAA">
        <w:t xml:space="preserve"> The scope of this chapter is to show the consistency of the model and to prove the correctness of some goals.</w:t>
      </w:r>
    </w:p>
    <w:p w14:paraId="09DE1A3D" w14:textId="71AE98E3" w:rsidR="0083755E" w:rsidRPr="00A52DAA" w:rsidRDefault="0083755E">
      <w:r w:rsidRPr="00A52DAA">
        <w:t>The entities have been represented through signatures. Some requirements have been represented with facts.</w:t>
      </w:r>
    </w:p>
    <w:p w14:paraId="0CFCCA36" w14:textId="1D73BE11" w:rsidR="00184C04" w:rsidRPr="00A52DAA" w:rsidRDefault="00184C04">
      <w:r w:rsidRPr="00A52DAA">
        <w:t xml:space="preserve">The goals 1, 2, 4 and 5 have been modelled with one predicate for each one. There is also one predicate for these goals </w:t>
      </w:r>
      <w:r w:rsidR="006D0B45">
        <w:t xml:space="preserve">all </w:t>
      </w:r>
      <w:r w:rsidRPr="00A52DAA">
        <w:t>together.</w:t>
      </w:r>
    </w:p>
    <w:p w14:paraId="2469F229" w14:textId="0BE62B2E" w:rsidR="004C3EFC" w:rsidRPr="00A52DAA" w:rsidRDefault="00184C04">
      <w:r w:rsidRPr="00A52DAA">
        <w:t>The goals 3 and 6 have been modelled with one assertion for each one.</w:t>
      </w:r>
    </w:p>
    <w:p w14:paraId="31EB2D17" w14:textId="0CB6992B" w:rsidR="004B60E1" w:rsidRDefault="004B60E1"/>
    <w:p w14:paraId="61A8C96C" w14:textId="6B5A23D8" w:rsidR="00F85E53" w:rsidRDefault="00F85E53"/>
    <w:p w14:paraId="26BE78D1" w14:textId="77777777" w:rsidR="00F85E53" w:rsidRPr="00A52DAA" w:rsidRDefault="00F85E53"/>
    <w:p w14:paraId="5597EFA9" w14:textId="605222D8" w:rsidR="004B60E1" w:rsidRDefault="00184C04">
      <w:r w:rsidRPr="00A52DAA">
        <w:t>G1: The System accepts valid reports by the users about the parking violations.</w:t>
      </w:r>
      <w:r w:rsidR="00F85E53">
        <w:rPr>
          <w:noProof/>
        </w:rPr>
        <w:drawing>
          <wp:inline distT="0" distB="0" distL="0" distR="0" wp14:anchorId="0D6425F1" wp14:editId="4ABACE1F">
            <wp:extent cx="6120130" cy="258318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1.png"/>
                    <pic:cNvPicPr/>
                  </pic:nvPicPr>
                  <pic:blipFill>
                    <a:blip r:embed="rId38">
                      <a:extLst>
                        <a:ext uri="{28A0092B-C50C-407E-A947-70E740481C1C}">
                          <a14:useLocalDpi xmlns:a14="http://schemas.microsoft.com/office/drawing/2010/main" val="0"/>
                        </a:ext>
                      </a:extLst>
                    </a:blip>
                    <a:stretch>
                      <a:fillRect/>
                    </a:stretch>
                  </pic:blipFill>
                  <pic:spPr>
                    <a:xfrm>
                      <a:off x="0" y="0"/>
                      <a:ext cx="6120130" cy="2583180"/>
                    </a:xfrm>
                    <a:prstGeom prst="rect">
                      <a:avLst/>
                    </a:prstGeom>
                  </pic:spPr>
                </pic:pic>
              </a:graphicData>
            </a:graphic>
          </wp:inline>
        </w:drawing>
      </w:r>
    </w:p>
    <w:p w14:paraId="0328699A" w14:textId="77777777" w:rsidR="00F85E53" w:rsidRPr="00A52DAA" w:rsidRDefault="00F85E53"/>
    <w:p w14:paraId="39B09296" w14:textId="3378E779" w:rsidR="004C3EFC" w:rsidRPr="00A52DAA" w:rsidRDefault="00184C04">
      <w:r w:rsidRPr="00A52DAA">
        <w:t xml:space="preserve">This world shows that there is at least one report </w:t>
      </w:r>
      <w:r w:rsidR="004C3EFC" w:rsidRPr="00A52DAA">
        <w:t xml:space="preserve">(ReportFromUser) </w:t>
      </w:r>
      <w:r w:rsidRPr="00A52DAA">
        <w:t>made by one user registered in SafeStreets.</w:t>
      </w:r>
      <w:r w:rsidR="004C3EFC" w:rsidRPr="00A52DAA">
        <w:br/>
        <w:t>In particular the report contains various information: the timestamp of the report, the timestamp of when the violation was seen, some photos, the user that has done the report, the place of the violation and the vehicle that has done the violation.</w:t>
      </w:r>
      <w:r w:rsidR="004C3EFC" w:rsidRPr="00A52DAA">
        <w:br/>
        <w:t>The user is identified by the Identity Verifier with the Service3. The place and the position are identified by the map service and then the license plate is identified by the recognition plate system.</w:t>
      </w:r>
      <w:r w:rsidR="004C3EFC" w:rsidRPr="00A52DAA">
        <w:br/>
        <w:t>Finally, the place contains the specific position, the city, the street and the house code.</w:t>
      </w:r>
    </w:p>
    <w:p w14:paraId="2D609A79" w14:textId="4840047D" w:rsidR="00184C04" w:rsidRDefault="00184C04"/>
    <w:p w14:paraId="5AF90E0B" w14:textId="40638FFE" w:rsidR="00F85E53" w:rsidRDefault="00F85E53"/>
    <w:p w14:paraId="4697DDDD" w14:textId="77777777" w:rsidR="00F85E53" w:rsidRDefault="00F85E53"/>
    <w:p w14:paraId="141733CD" w14:textId="77777777" w:rsidR="00F85E53" w:rsidRPr="00A52DAA" w:rsidRDefault="00F85E53"/>
    <w:p w14:paraId="23B92FE4" w14:textId="77777777" w:rsidR="00184C04" w:rsidRPr="00A52DAA" w:rsidRDefault="00184C04" w:rsidP="00184C04">
      <w:r w:rsidRPr="00A52DAA">
        <w:lastRenderedPageBreak/>
        <w:t>G2: The System suggests possible interventions to the Municipality.</w:t>
      </w:r>
    </w:p>
    <w:p w14:paraId="5B955130" w14:textId="2207FA4C" w:rsidR="004B60E1" w:rsidRPr="00A52DAA" w:rsidRDefault="00F85E53">
      <w:r>
        <w:rPr>
          <w:noProof/>
        </w:rPr>
        <w:drawing>
          <wp:inline distT="0" distB="0" distL="0" distR="0" wp14:anchorId="2719F29A" wp14:editId="3B3FC162">
            <wp:extent cx="6120130" cy="319087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2.png"/>
                    <pic:cNvPicPr/>
                  </pic:nvPicPr>
                  <pic:blipFill>
                    <a:blip r:embed="rId39">
                      <a:extLst>
                        <a:ext uri="{28A0092B-C50C-407E-A947-70E740481C1C}">
                          <a14:useLocalDpi xmlns:a14="http://schemas.microsoft.com/office/drawing/2010/main" val="0"/>
                        </a:ext>
                      </a:extLst>
                    </a:blip>
                    <a:stretch>
                      <a:fillRect/>
                    </a:stretch>
                  </pic:blipFill>
                  <pic:spPr>
                    <a:xfrm>
                      <a:off x="0" y="0"/>
                      <a:ext cx="6120130" cy="3190875"/>
                    </a:xfrm>
                    <a:prstGeom prst="rect">
                      <a:avLst/>
                    </a:prstGeom>
                  </pic:spPr>
                </pic:pic>
              </a:graphicData>
            </a:graphic>
          </wp:inline>
        </w:drawing>
      </w:r>
    </w:p>
    <w:p w14:paraId="7FEE233F" w14:textId="1F75B69D" w:rsidR="004B60E1" w:rsidRDefault="004C3EFC">
      <w:r w:rsidRPr="00A52DAA">
        <w:t>Here it is possible to see that SafeStreets has generated one suggestion for a Municipality in a specific place.</w:t>
      </w:r>
      <w:r w:rsidR="0056327F" w:rsidRPr="00A52DAA">
        <w:t xml:space="preserve"> The suggestion was made based on the reports stored in SafeStreets.</w:t>
      </w:r>
    </w:p>
    <w:p w14:paraId="01EB6660" w14:textId="77777777" w:rsidR="00F85E53" w:rsidRPr="00A52DAA" w:rsidRDefault="00F85E53"/>
    <w:p w14:paraId="21E03958" w14:textId="77777777" w:rsidR="0056327F" w:rsidRPr="00A52DAA" w:rsidRDefault="0056327F"/>
    <w:p w14:paraId="086AF838" w14:textId="3D4C9447" w:rsidR="004B60E1" w:rsidRPr="00A52DAA" w:rsidRDefault="00184C04" w:rsidP="00184C04">
      <w:r w:rsidRPr="00A52DAA">
        <w:t>G4: The System gives some statistics to the User about the violations.</w:t>
      </w:r>
    </w:p>
    <w:p w14:paraId="2FF2A15C" w14:textId="6AB05348" w:rsidR="004B60E1" w:rsidRPr="00A52DAA" w:rsidRDefault="00F85E53">
      <w:r>
        <w:rPr>
          <w:noProof/>
        </w:rPr>
        <w:drawing>
          <wp:inline distT="0" distB="0" distL="0" distR="0" wp14:anchorId="0977F170" wp14:editId="5EEABCC9">
            <wp:extent cx="6120130" cy="331724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4.png"/>
                    <pic:cNvPicPr/>
                  </pic:nvPicPr>
                  <pic:blipFill>
                    <a:blip r:embed="rId40">
                      <a:extLst>
                        <a:ext uri="{28A0092B-C50C-407E-A947-70E740481C1C}">
                          <a14:useLocalDpi xmlns:a14="http://schemas.microsoft.com/office/drawing/2010/main" val="0"/>
                        </a:ext>
                      </a:extLst>
                    </a:blip>
                    <a:stretch>
                      <a:fillRect/>
                    </a:stretch>
                  </pic:blipFill>
                  <pic:spPr>
                    <a:xfrm>
                      <a:off x="0" y="0"/>
                      <a:ext cx="6120130" cy="3317240"/>
                    </a:xfrm>
                    <a:prstGeom prst="rect">
                      <a:avLst/>
                    </a:prstGeom>
                  </pic:spPr>
                </pic:pic>
              </a:graphicData>
            </a:graphic>
          </wp:inline>
        </w:drawing>
      </w:r>
    </w:p>
    <w:p w14:paraId="4B4293CF" w14:textId="798E3FFA" w:rsidR="004B60E1" w:rsidRPr="00A52DAA" w:rsidRDefault="0056327F">
      <w:r w:rsidRPr="00A52DAA">
        <w:t>This world shows one statistic about the streets made by SafeStreets for a user.</w:t>
      </w:r>
    </w:p>
    <w:p w14:paraId="09B14C92" w14:textId="77777777" w:rsidR="0056327F" w:rsidRPr="00A52DAA" w:rsidRDefault="0056327F"/>
    <w:p w14:paraId="6C75F03F" w14:textId="1E06C243" w:rsidR="004B60E1" w:rsidRDefault="00184C04" w:rsidP="00184C04">
      <w:pPr>
        <w:rPr>
          <w:noProof/>
        </w:rPr>
      </w:pPr>
      <w:r w:rsidRPr="00A52DAA">
        <w:lastRenderedPageBreak/>
        <w:t xml:space="preserve">G5: The System </w:t>
      </w:r>
      <w:r w:rsidR="0056327F" w:rsidRPr="00A52DAA">
        <w:t xml:space="preserve">can </w:t>
      </w:r>
      <w:r w:rsidRPr="00A52DAA">
        <w:t xml:space="preserve">give all </w:t>
      </w:r>
      <w:r w:rsidR="0056327F" w:rsidRPr="00A52DAA">
        <w:t xml:space="preserve">the </w:t>
      </w:r>
      <w:r w:rsidRPr="00A52DAA">
        <w:t>statistics to the Municipality about the violations.</w:t>
      </w:r>
      <w:r w:rsidRPr="00A52DAA">
        <w:rPr>
          <w:noProof/>
        </w:rPr>
        <w:t xml:space="preserve"> </w:t>
      </w:r>
    </w:p>
    <w:p w14:paraId="04574635" w14:textId="2201B1C3" w:rsidR="00F85E53" w:rsidRPr="00A52DAA" w:rsidRDefault="00F85E53" w:rsidP="00184C04">
      <w:r>
        <w:rPr>
          <w:noProof/>
        </w:rPr>
        <w:drawing>
          <wp:inline distT="0" distB="0" distL="0" distR="0" wp14:anchorId="360D5723" wp14:editId="4881A2A1">
            <wp:extent cx="6120130" cy="2934970"/>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5.png"/>
                    <pic:cNvPicPr/>
                  </pic:nvPicPr>
                  <pic:blipFill>
                    <a:blip r:embed="rId41">
                      <a:extLst>
                        <a:ext uri="{28A0092B-C50C-407E-A947-70E740481C1C}">
                          <a14:useLocalDpi xmlns:a14="http://schemas.microsoft.com/office/drawing/2010/main" val="0"/>
                        </a:ext>
                      </a:extLst>
                    </a:blip>
                    <a:stretch>
                      <a:fillRect/>
                    </a:stretch>
                  </pic:blipFill>
                  <pic:spPr>
                    <a:xfrm>
                      <a:off x="0" y="0"/>
                      <a:ext cx="6120130" cy="2934970"/>
                    </a:xfrm>
                    <a:prstGeom prst="rect">
                      <a:avLst/>
                    </a:prstGeom>
                  </pic:spPr>
                </pic:pic>
              </a:graphicData>
            </a:graphic>
          </wp:inline>
        </w:drawing>
      </w:r>
    </w:p>
    <w:p w14:paraId="71649CBC" w14:textId="44A6ECF6" w:rsidR="0056327F" w:rsidRPr="00A52DAA" w:rsidRDefault="0056327F" w:rsidP="0056327F">
      <w:r w:rsidRPr="00A52DAA">
        <w:t>This world shows one statistic about the streets made by SafeStreets</w:t>
      </w:r>
      <w:bookmarkStart w:id="268" w:name="_GoBack"/>
      <w:bookmarkEnd w:id="268"/>
      <w:r w:rsidRPr="00A52DAA">
        <w:t xml:space="preserve"> for a Municipality.</w:t>
      </w:r>
    </w:p>
    <w:p w14:paraId="0D2C3621" w14:textId="1813394A" w:rsidR="004B60E1" w:rsidRPr="00A52DAA" w:rsidRDefault="004B60E1" w:rsidP="0056327F"/>
    <w:p w14:paraId="34897A7D" w14:textId="192CE681" w:rsidR="003E4B39" w:rsidRPr="00A52DAA" w:rsidRDefault="003E4B39" w:rsidP="0056327F"/>
    <w:p w14:paraId="6A939536" w14:textId="3AD03B38" w:rsidR="003E4B39" w:rsidRPr="00A52DAA" w:rsidRDefault="003E4B39" w:rsidP="0056327F"/>
    <w:p w14:paraId="617C9DD2" w14:textId="04BF7043" w:rsidR="003E4B39" w:rsidRPr="00A52DAA" w:rsidRDefault="003E4B39" w:rsidP="0056327F"/>
    <w:p w14:paraId="3F426E31" w14:textId="77777777" w:rsidR="003E4B39" w:rsidRPr="00A52DAA" w:rsidRDefault="003E4B39" w:rsidP="0056327F"/>
    <w:p w14:paraId="55D34FCE" w14:textId="74F62876" w:rsidR="004B60E1" w:rsidRPr="00A52DAA" w:rsidRDefault="004B60E1">
      <w:r w:rsidRPr="00A52DAA">
        <w:t>G1 and G2 and G4 and G5:</w:t>
      </w:r>
    </w:p>
    <w:p w14:paraId="471B7776" w14:textId="0845F639" w:rsidR="004B60E1" w:rsidRPr="00A52DAA" w:rsidRDefault="00F85E53">
      <w:r>
        <w:rPr>
          <w:noProof/>
        </w:rPr>
        <w:drawing>
          <wp:inline distT="0" distB="0" distL="0" distR="0" wp14:anchorId="7F039D01" wp14:editId="6E89BEB5">
            <wp:extent cx="6120130" cy="2395855"/>
            <wp:effectExtent l="0" t="0" r="127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1and2and4and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0130" cy="2395855"/>
                    </a:xfrm>
                    <a:prstGeom prst="rect">
                      <a:avLst/>
                    </a:prstGeom>
                  </pic:spPr>
                </pic:pic>
              </a:graphicData>
            </a:graphic>
          </wp:inline>
        </w:drawing>
      </w:r>
    </w:p>
    <w:p w14:paraId="392A80C0" w14:textId="64D64533" w:rsidR="0056327F" w:rsidRPr="00A52DAA" w:rsidRDefault="0056327F">
      <w:r w:rsidRPr="00A52DAA">
        <w:t>This world satisfies the goals 1, 2, 4 and 5.</w:t>
      </w:r>
      <w:r w:rsidRPr="00A52DAA">
        <w:br/>
        <w:t>There is one report made by a user, one statistic for one user, one statistic for one Municipality and one suggestion for one Municipality.</w:t>
      </w:r>
    </w:p>
    <w:p w14:paraId="7F092BCD" w14:textId="580539D8" w:rsidR="00A05C8F" w:rsidRPr="00A52DAA" w:rsidRDefault="00A05C8F"/>
    <w:p w14:paraId="5B8901E9" w14:textId="77777777" w:rsidR="003E4B39" w:rsidRPr="00A52DAA" w:rsidRDefault="003E4B39"/>
    <w:p w14:paraId="47F114EA" w14:textId="1D982F89" w:rsidR="004B60E1" w:rsidRPr="00A52DAA" w:rsidRDefault="004B60E1">
      <w:r w:rsidRPr="00A52DAA">
        <w:lastRenderedPageBreak/>
        <w:t>World with no Municipalities:</w:t>
      </w:r>
    </w:p>
    <w:p w14:paraId="2A1F9B2E" w14:textId="472A1BB5" w:rsidR="004B60E1" w:rsidRPr="00A52DAA" w:rsidRDefault="00F85E53">
      <w:r>
        <w:rPr>
          <w:noProof/>
        </w:rPr>
        <w:drawing>
          <wp:inline distT="0" distB="0" distL="0" distR="0" wp14:anchorId="3575D063" wp14:editId="454AD26B">
            <wp:extent cx="6120130" cy="259461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noMunicipality.png"/>
                    <pic:cNvPicPr/>
                  </pic:nvPicPr>
                  <pic:blipFill>
                    <a:blip r:embed="rId43">
                      <a:extLst>
                        <a:ext uri="{28A0092B-C50C-407E-A947-70E740481C1C}">
                          <a14:useLocalDpi xmlns:a14="http://schemas.microsoft.com/office/drawing/2010/main" val="0"/>
                        </a:ext>
                      </a:extLst>
                    </a:blip>
                    <a:stretch>
                      <a:fillRect/>
                    </a:stretch>
                  </pic:blipFill>
                  <pic:spPr>
                    <a:xfrm>
                      <a:off x="0" y="0"/>
                      <a:ext cx="6120130" cy="2594610"/>
                    </a:xfrm>
                    <a:prstGeom prst="rect">
                      <a:avLst/>
                    </a:prstGeom>
                  </pic:spPr>
                </pic:pic>
              </a:graphicData>
            </a:graphic>
          </wp:inline>
        </w:drawing>
      </w:r>
    </w:p>
    <w:p w14:paraId="7029F16C" w14:textId="12DB6E2B" w:rsidR="00A05C8F" w:rsidRDefault="0056327F">
      <w:r w:rsidRPr="00A52DAA">
        <w:t xml:space="preserve">This world </w:t>
      </w:r>
      <w:r w:rsidR="00A05C8F" w:rsidRPr="00A52DAA">
        <w:t>shows the consistency of the model even when there are no Municipalities registered in the SafeStreets’ system.</w:t>
      </w:r>
    </w:p>
    <w:p w14:paraId="071E1003" w14:textId="77777777" w:rsidR="00F85E53" w:rsidRPr="00A52DAA" w:rsidRDefault="00F85E53"/>
    <w:p w14:paraId="5A1EF2D5" w14:textId="1815D588" w:rsidR="003E4B39" w:rsidRDefault="003E4B39"/>
    <w:p w14:paraId="18AD70A4" w14:textId="77777777" w:rsidR="00F85E53" w:rsidRPr="00A52DAA" w:rsidRDefault="00F85E53"/>
    <w:p w14:paraId="1261AA87" w14:textId="3F360D1F" w:rsidR="004B60E1" w:rsidRPr="00A52DAA" w:rsidRDefault="004B60E1">
      <w:r w:rsidRPr="00A52DAA">
        <w:t>World with one Municipality:</w:t>
      </w:r>
    </w:p>
    <w:p w14:paraId="17A23901" w14:textId="0A710028" w:rsidR="004B60E1" w:rsidRPr="00A52DAA" w:rsidRDefault="00F85E53">
      <w:r>
        <w:rPr>
          <w:noProof/>
        </w:rPr>
        <w:drawing>
          <wp:inline distT="0" distB="0" distL="0" distR="0" wp14:anchorId="2C1FA69F" wp14:editId="78BF7686">
            <wp:extent cx="6120130" cy="2255520"/>
            <wp:effectExtent l="0" t="0" r="127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neMunicipality.png"/>
                    <pic:cNvPicPr/>
                  </pic:nvPicPr>
                  <pic:blipFill>
                    <a:blip r:embed="rId44">
                      <a:extLst>
                        <a:ext uri="{28A0092B-C50C-407E-A947-70E740481C1C}">
                          <a14:useLocalDpi xmlns:a14="http://schemas.microsoft.com/office/drawing/2010/main" val="0"/>
                        </a:ext>
                      </a:extLst>
                    </a:blip>
                    <a:stretch>
                      <a:fillRect/>
                    </a:stretch>
                  </pic:blipFill>
                  <pic:spPr>
                    <a:xfrm>
                      <a:off x="0" y="0"/>
                      <a:ext cx="6120130" cy="2255520"/>
                    </a:xfrm>
                    <a:prstGeom prst="rect">
                      <a:avLst/>
                    </a:prstGeom>
                  </pic:spPr>
                </pic:pic>
              </a:graphicData>
            </a:graphic>
          </wp:inline>
        </w:drawing>
      </w:r>
    </w:p>
    <w:p w14:paraId="1B26280B" w14:textId="2C38100D" w:rsidR="004B60E1" w:rsidRDefault="00A05C8F" w:rsidP="004B60E1">
      <w:pPr>
        <w:tabs>
          <w:tab w:val="left" w:pos="1523"/>
        </w:tabs>
      </w:pPr>
      <w:r w:rsidRPr="00A52DAA">
        <w:t>In this world there is one Municipality registered in the system. In this case there aren’t report from the user yet.</w:t>
      </w:r>
    </w:p>
    <w:p w14:paraId="7DCC7F30" w14:textId="1C6E55B7" w:rsidR="00F85E53" w:rsidRDefault="00F85E53" w:rsidP="004B60E1">
      <w:pPr>
        <w:tabs>
          <w:tab w:val="left" w:pos="1523"/>
        </w:tabs>
      </w:pPr>
    </w:p>
    <w:p w14:paraId="4FDB041A" w14:textId="11895E2E" w:rsidR="00F85E53" w:rsidRDefault="00F85E53" w:rsidP="004B60E1">
      <w:pPr>
        <w:tabs>
          <w:tab w:val="left" w:pos="1523"/>
        </w:tabs>
      </w:pPr>
    </w:p>
    <w:p w14:paraId="5DEEB2B9" w14:textId="77777777" w:rsidR="00F85E53" w:rsidRPr="00A52DAA" w:rsidRDefault="00F85E53" w:rsidP="004B60E1">
      <w:pPr>
        <w:tabs>
          <w:tab w:val="left" w:pos="1523"/>
        </w:tabs>
      </w:pPr>
    </w:p>
    <w:p w14:paraId="4AC02FAB" w14:textId="51CEDEFF" w:rsidR="003E4B39" w:rsidRDefault="003E4B39" w:rsidP="004B60E1">
      <w:pPr>
        <w:tabs>
          <w:tab w:val="left" w:pos="1523"/>
        </w:tabs>
      </w:pPr>
    </w:p>
    <w:p w14:paraId="084DB49B" w14:textId="77777777" w:rsidR="00F85E53" w:rsidRPr="00A52DAA" w:rsidRDefault="00F85E53" w:rsidP="004B60E1">
      <w:pPr>
        <w:tabs>
          <w:tab w:val="left" w:pos="1523"/>
        </w:tabs>
      </w:pPr>
    </w:p>
    <w:p w14:paraId="33259F82" w14:textId="15210EFB" w:rsidR="004B60E1" w:rsidRPr="00A52DAA" w:rsidRDefault="004B60E1" w:rsidP="004B60E1">
      <w:pPr>
        <w:tabs>
          <w:tab w:val="left" w:pos="1523"/>
        </w:tabs>
      </w:pPr>
      <w:r w:rsidRPr="00A52DAA">
        <w:lastRenderedPageBreak/>
        <w:t>World with more Municipalities:</w:t>
      </w:r>
    </w:p>
    <w:p w14:paraId="304866A9" w14:textId="006459BE" w:rsidR="004B60E1" w:rsidRPr="00A52DAA" w:rsidRDefault="00F85E53" w:rsidP="004B60E1">
      <w:pPr>
        <w:tabs>
          <w:tab w:val="left" w:pos="1523"/>
        </w:tabs>
      </w:pPr>
      <w:r>
        <w:rPr>
          <w:noProof/>
        </w:rPr>
        <w:drawing>
          <wp:inline distT="0" distB="0" distL="0" distR="0" wp14:anchorId="24D38DB7" wp14:editId="680D320F">
            <wp:extent cx="6120130" cy="2717165"/>
            <wp:effectExtent l="0" t="0" r="127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oreMunicipalitie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0130" cy="2717165"/>
                    </a:xfrm>
                    <a:prstGeom prst="rect">
                      <a:avLst/>
                    </a:prstGeom>
                  </pic:spPr>
                </pic:pic>
              </a:graphicData>
            </a:graphic>
          </wp:inline>
        </w:drawing>
      </w:r>
    </w:p>
    <w:p w14:paraId="160DF5E9" w14:textId="7B7235D3" w:rsidR="00FF0A44" w:rsidRPr="00A52DAA" w:rsidRDefault="00A05C8F" w:rsidP="004B60E1">
      <w:pPr>
        <w:tabs>
          <w:tab w:val="left" w:pos="1523"/>
        </w:tabs>
      </w:pPr>
      <w:r w:rsidRPr="00A52DAA">
        <w:t>This world is the most complete because it contains two registered Municipalities and two reports made by two users.</w:t>
      </w:r>
    </w:p>
    <w:p w14:paraId="6EF82BD0" w14:textId="7664678C" w:rsidR="004B60E1" w:rsidRPr="00A52DAA" w:rsidRDefault="004B60E1">
      <w:r w:rsidRPr="00A52DAA">
        <w:t>The next image shows the results of the predicates and of the assertions.</w:t>
      </w:r>
    </w:p>
    <w:p w14:paraId="04E55F19" w14:textId="3E76F427" w:rsidR="004B60E1" w:rsidRPr="00A52DAA" w:rsidRDefault="004B60E1">
      <w:r w:rsidRPr="00A52DAA">
        <w:t xml:space="preserve">All the predicates are </w:t>
      </w:r>
      <w:r w:rsidR="00FF0A44" w:rsidRPr="00A52DAA">
        <w:t>consistent,</w:t>
      </w:r>
      <w:r w:rsidRPr="00A52DAA">
        <w:t xml:space="preserve"> and Alloy has not found any counterexample on the assertions.</w:t>
      </w:r>
    </w:p>
    <w:p w14:paraId="63C5EDE9" w14:textId="36F5D6ED" w:rsidR="004B60E1" w:rsidRPr="00A52DAA" w:rsidRDefault="004B60E1">
      <w:r w:rsidRPr="00A52DAA">
        <w:rPr>
          <w:noProof/>
        </w:rPr>
        <w:lastRenderedPageBreak/>
        <w:drawing>
          <wp:inline distT="0" distB="0" distL="0" distR="0" wp14:anchorId="6B0809D0" wp14:editId="32505D38">
            <wp:extent cx="5943600" cy="8915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11-04 at 09.36.59.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8915400"/>
                    </a:xfrm>
                    <a:prstGeom prst="rect">
                      <a:avLst/>
                    </a:prstGeom>
                  </pic:spPr>
                </pic:pic>
              </a:graphicData>
            </a:graphic>
          </wp:inline>
        </w:drawing>
      </w:r>
    </w:p>
    <w:p w14:paraId="1043174B" w14:textId="10C39AEE" w:rsidR="00FF0A44" w:rsidRPr="00A52DAA" w:rsidRDefault="00FF0A44">
      <w:r w:rsidRPr="00A52DAA">
        <w:lastRenderedPageBreak/>
        <w:t>Here there is the code of the Alloy model.</w:t>
      </w:r>
    </w:p>
    <w:p w14:paraId="1C7EA6D8" w14:textId="77777777" w:rsidR="0056327F" w:rsidRPr="00F85E53" w:rsidRDefault="0056327F" w:rsidP="0056327F">
      <w:pPr>
        <w:shd w:val="clear" w:color="auto" w:fill="FFFFFF"/>
        <w:spacing w:after="0" w:line="270" w:lineRule="atLeast"/>
        <w:rPr>
          <w:rFonts w:ascii="Menlo" w:eastAsia="Times New Roman" w:hAnsi="Menlo" w:cs="Menlo"/>
          <w:color w:val="000000"/>
          <w:sz w:val="18"/>
          <w:szCs w:val="18"/>
          <w:lang w:val="it-IT"/>
        </w:rPr>
      </w:pPr>
      <w:r w:rsidRPr="00F85E53">
        <w:rPr>
          <w:rFonts w:ascii="Menlo" w:eastAsia="Times New Roman" w:hAnsi="Menlo" w:cs="Menlo"/>
          <w:color w:val="008000"/>
          <w:sz w:val="18"/>
          <w:szCs w:val="18"/>
          <w:lang w:val="it-IT"/>
        </w:rPr>
        <w:t>//Italian fiscal code</w:t>
      </w:r>
    </w:p>
    <w:p w14:paraId="41D36976" w14:textId="77777777" w:rsidR="0056327F" w:rsidRPr="00F85E53" w:rsidRDefault="0056327F" w:rsidP="0056327F">
      <w:pPr>
        <w:shd w:val="clear" w:color="auto" w:fill="FFFFFF"/>
        <w:spacing w:after="0" w:line="270" w:lineRule="atLeast"/>
        <w:rPr>
          <w:rFonts w:ascii="Menlo" w:eastAsia="Times New Roman" w:hAnsi="Menlo" w:cs="Menlo"/>
          <w:color w:val="000000"/>
          <w:sz w:val="18"/>
          <w:szCs w:val="18"/>
          <w:lang w:val="it-IT"/>
        </w:rPr>
      </w:pPr>
      <w:r w:rsidRPr="00F85E53">
        <w:rPr>
          <w:rFonts w:ascii="Menlo" w:eastAsia="Times New Roman" w:hAnsi="Menlo" w:cs="Menlo"/>
          <w:color w:val="0000FF"/>
          <w:sz w:val="18"/>
          <w:szCs w:val="18"/>
          <w:lang w:val="it-IT"/>
        </w:rPr>
        <w:t>sig</w:t>
      </w:r>
      <w:r w:rsidRPr="00F85E53">
        <w:rPr>
          <w:rFonts w:ascii="Menlo" w:eastAsia="Times New Roman" w:hAnsi="Menlo" w:cs="Menlo"/>
          <w:color w:val="000000"/>
          <w:sz w:val="18"/>
          <w:szCs w:val="18"/>
          <w:lang w:val="it-IT"/>
        </w:rPr>
        <w:t> FiscalCode {}</w:t>
      </w:r>
    </w:p>
    <w:p w14:paraId="6681A829" w14:textId="77777777" w:rsidR="0056327F" w:rsidRPr="00F85E53" w:rsidRDefault="0056327F" w:rsidP="0056327F">
      <w:pPr>
        <w:shd w:val="clear" w:color="auto" w:fill="FFFFFF"/>
        <w:spacing w:after="0" w:line="270" w:lineRule="atLeast"/>
        <w:rPr>
          <w:rFonts w:ascii="Menlo" w:eastAsia="Times New Roman" w:hAnsi="Menlo" w:cs="Menlo"/>
          <w:color w:val="000000"/>
          <w:sz w:val="18"/>
          <w:szCs w:val="18"/>
          <w:lang w:val="it-IT"/>
        </w:rPr>
      </w:pPr>
    </w:p>
    <w:p w14:paraId="171D140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//Object of a service offered by a third part</w:t>
      </w:r>
    </w:p>
    <w:p w14:paraId="5194F51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ServiceObject{}</w:t>
      </w:r>
    </w:p>
    <w:p w14:paraId="5A8AD92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1BB8B12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//User of the SafeStreets' System</w:t>
      </w:r>
    </w:p>
    <w:p w14:paraId="17715A7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//He/she must be verified by a third part</w:t>
      </w:r>
    </w:p>
    <w:p w14:paraId="72A9837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User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ServiceObject {</w:t>
      </w:r>
    </w:p>
    <w:p w14:paraId="6C264BF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fiscalCode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FiscalCode</w:t>
      </w:r>
    </w:p>
    <w:p w14:paraId="143C4E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89742B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DE6524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//Password of the registration in SafeStreets' System</w:t>
      </w:r>
    </w:p>
    <w:p w14:paraId="57EF165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Password {}</w:t>
      </w:r>
    </w:p>
    <w:p w14:paraId="0A3878A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378390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//Photo of a violation</w:t>
      </w:r>
    </w:p>
    <w:p w14:paraId="26300C5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Photo {}</w:t>
      </w:r>
    </w:p>
    <w:p w14:paraId="1C56672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//Time and date</w:t>
      </w:r>
    </w:p>
    <w:p w14:paraId="39C045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Timestamp {}</w:t>
      </w:r>
    </w:p>
    <w:p w14:paraId="2038C16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C61944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//Specific position in the world, identified by some coordinates</w:t>
      </w:r>
    </w:p>
    <w:p w14:paraId="0682DA5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Position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ServiceObject {}</w:t>
      </w:r>
    </w:p>
    <w:p w14:paraId="64FEEDF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//House code</w:t>
      </w:r>
    </w:p>
    <w:p w14:paraId="22FBAC3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HouseCode{}</w:t>
      </w:r>
    </w:p>
    <w:p w14:paraId="2C0B910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//Street</w:t>
      </w:r>
    </w:p>
    <w:p w14:paraId="52C69BF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Street{}</w:t>
      </w:r>
    </w:p>
    <w:p w14:paraId="285A534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//City</w:t>
      </w:r>
    </w:p>
    <w:p w14:paraId="2C3ACBD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City{}</w:t>
      </w:r>
    </w:p>
    <w:p w14:paraId="66AB2EF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//Specific  place in the world, identified by a city, an house code and a street or by a position</w:t>
      </w:r>
    </w:p>
    <w:p w14:paraId="5036234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ServiceObject {</w:t>
      </w:r>
    </w:p>
    <w:p w14:paraId="47F461A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city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City</w:t>
      </w:r>
      <w:r w:rsidRPr="00A52DAA">
        <w:rPr>
          <w:rFonts w:ascii="Menlo" w:eastAsia="Times New Roman" w:hAnsi="Menlo" w:cs="Menlo"/>
          <w:color w:val="0000FF"/>
          <w:sz w:val="18"/>
          <w:szCs w:val="18"/>
        </w:rPr>
        <w:t>,</w:t>
      </w:r>
    </w:p>
    <w:p w14:paraId="05538EC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houseCode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HouseCode</w:t>
      </w:r>
      <w:r w:rsidRPr="00A52DAA">
        <w:rPr>
          <w:rFonts w:ascii="Menlo" w:eastAsia="Times New Roman" w:hAnsi="Menlo" w:cs="Menlo"/>
          <w:color w:val="0000FF"/>
          <w:sz w:val="18"/>
          <w:szCs w:val="18"/>
        </w:rPr>
        <w:t>,</w:t>
      </w:r>
    </w:p>
    <w:p w14:paraId="719A125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street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Street</w:t>
      </w:r>
      <w:r w:rsidRPr="00A52DAA">
        <w:rPr>
          <w:rFonts w:ascii="Menlo" w:eastAsia="Times New Roman" w:hAnsi="Menlo" w:cs="Menlo"/>
          <w:color w:val="0000FF"/>
          <w:sz w:val="18"/>
          <w:szCs w:val="18"/>
        </w:rPr>
        <w:t>,</w:t>
      </w:r>
    </w:p>
    <w:p w14:paraId="3EBF1CA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position</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Position</w:t>
      </w:r>
    </w:p>
    <w:p w14:paraId="44BA11C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14999A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F9752C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//Type of violation</w:t>
      </w:r>
    </w:p>
    <w:p w14:paraId="1B4FC3A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ViolationType {}</w:t>
      </w:r>
    </w:p>
    <w:p w14:paraId="5E12E25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//Type of violation referring to a parking violation</w:t>
      </w:r>
    </w:p>
    <w:p w14:paraId="1581442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ParkingViolationType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ViolationType {}</w:t>
      </w:r>
    </w:p>
    <w:p w14:paraId="1B202FE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//Type of violation referring to an accident</w:t>
      </w:r>
    </w:p>
    <w:p w14:paraId="3CDAC9C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AccidentViolationType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ViolationType {}</w:t>
      </w:r>
    </w:p>
    <w:p w14:paraId="307B796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BEC973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//License plate of a vehicle</w:t>
      </w:r>
    </w:p>
    <w:p w14:paraId="0E72FBE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LicensePlate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ServiceObject {}</w:t>
      </w:r>
    </w:p>
    <w:p w14:paraId="6C372A6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//Vehicle</w:t>
      </w:r>
    </w:p>
    <w:p w14:paraId="1B62AEE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Vehicle {</w:t>
      </w:r>
    </w:p>
    <w:p w14:paraId="33DD772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licensePlate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LicensePlate</w:t>
      </w:r>
    </w:p>
    <w:p w14:paraId="5231618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B770E4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lastRenderedPageBreak/>
        <w:t>//Report referring to a violation</w:t>
      </w:r>
    </w:p>
    <w:p w14:paraId="316C516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Report {</w:t>
      </w:r>
    </w:p>
    <w:p w14:paraId="237C97F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//Timestamp of when the violation was seen, if it is empty it means that it is equal to timeOfReport</w:t>
      </w:r>
    </w:p>
    <w:p w14:paraId="7DDDCE1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timeOfWatchedViolation</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lone</w:t>
      </w:r>
      <w:r w:rsidRPr="00A52DAA">
        <w:rPr>
          <w:rFonts w:ascii="Menlo" w:eastAsia="Times New Roman" w:hAnsi="Menlo" w:cs="Menlo"/>
          <w:color w:val="000000"/>
          <w:sz w:val="18"/>
          <w:szCs w:val="18"/>
        </w:rPr>
        <w:t> Timestamp</w:t>
      </w:r>
      <w:r w:rsidRPr="00A52DAA">
        <w:rPr>
          <w:rFonts w:ascii="Menlo" w:eastAsia="Times New Roman" w:hAnsi="Menlo" w:cs="Menlo"/>
          <w:color w:val="0000FF"/>
          <w:sz w:val="18"/>
          <w:szCs w:val="18"/>
        </w:rPr>
        <w:t>,</w:t>
      </w:r>
    </w:p>
    <w:p w14:paraId="41393F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//Timestamp of when the report was made</w:t>
      </w:r>
    </w:p>
    <w:p w14:paraId="4C40FDB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timeOfReport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Timestamp</w:t>
      </w:r>
      <w:r w:rsidRPr="00A52DAA">
        <w:rPr>
          <w:rFonts w:ascii="Menlo" w:eastAsia="Times New Roman" w:hAnsi="Menlo" w:cs="Menlo"/>
          <w:color w:val="0000FF"/>
          <w:sz w:val="18"/>
          <w:szCs w:val="18"/>
        </w:rPr>
        <w:t>,</w:t>
      </w:r>
    </w:p>
    <w:p w14:paraId="74517BD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//Vehicle that has done the violation</w:t>
      </w:r>
    </w:p>
    <w:p w14:paraId="7509C43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vehicle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Vehicle</w:t>
      </w:r>
      <w:r w:rsidRPr="00A52DAA">
        <w:rPr>
          <w:rFonts w:ascii="Menlo" w:eastAsia="Times New Roman" w:hAnsi="Menlo" w:cs="Menlo"/>
          <w:color w:val="0000FF"/>
          <w:sz w:val="18"/>
          <w:szCs w:val="18"/>
        </w:rPr>
        <w:t>,</w:t>
      </w:r>
    </w:p>
    <w:p w14:paraId="12B8963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//Place where the violation was seen</w:t>
      </w:r>
    </w:p>
    <w:p w14:paraId="4E66C28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p>
    <w:p w14:paraId="574157A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violation</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Violation</w:t>
      </w:r>
    </w:p>
    <w:p w14:paraId="00CCC51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AB1BCE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1FA8B09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//Report made by an user</w:t>
      </w:r>
    </w:p>
    <w:p w14:paraId="258AE7B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Report {</w:t>
      </w:r>
    </w:p>
    <w:p w14:paraId="5CE8626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user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User</w:t>
      </w:r>
      <w:r w:rsidRPr="00A52DAA">
        <w:rPr>
          <w:rFonts w:ascii="Menlo" w:eastAsia="Times New Roman" w:hAnsi="Menlo" w:cs="Menlo"/>
          <w:color w:val="0000FF"/>
          <w:sz w:val="18"/>
          <w:szCs w:val="18"/>
        </w:rPr>
        <w:t>,</w:t>
      </w:r>
    </w:p>
    <w:p w14:paraId="5A13B3C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//Photos made by the user</w:t>
      </w:r>
    </w:p>
    <w:p w14:paraId="40E3BEA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photo</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Photo</w:t>
      </w:r>
    </w:p>
    <w:p w14:paraId="7C15770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5E839B5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9EB05C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//report made by a Municipality</w:t>
      </w:r>
    </w:p>
    <w:p w14:paraId="4849DE2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ReportFromMunicipality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Report {</w:t>
      </w:r>
    </w:p>
    <w:p w14:paraId="54DCCBB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
    <w:p w14:paraId="357F4EB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FFBC7A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9263CB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//Real violation that happened in the world</w:t>
      </w:r>
    </w:p>
    <w:p w14:paraId="3AF3E81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Violation {</w:t>
      </w:r>
    </w:p>
    <w:p w14:paraId="3A1A6E6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violationType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ViolationType</w:t>
      </w:r>
    </w:p>
    <w:p w14:paraId="230A2EE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58B6F4D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DDBC58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//Municipality</w:t>
      </w:r>
    </w:p>
    <w:p w14:paraId="7335BBA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Municipality {</w:t>
      </w:r>
    </w:p>
    <w:p w14:paraId="6F6E1B4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//Place where the Municipality resides</w:t>
      </w:r>
    </w:p>
    <w:p w14:paraId="6E19C35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p>
    <w:p w14:paraId="6D66E7B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//TrafficTickets made by the Municipality</w:t>
      </w:r>
    </w:p>
    <w:p w14:paraId="1FD564D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trafficTicket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TrafficTicket</w:t>
      </w:r>
      <w:r w:rsidRPr="00A52DAA">
        <w:rPr>
          <w:rFonts w:ascii="Menlo" w:eastAsia="Times New Roman" w:hAnsi="Menlo" w:cs="Menlo"/>
          <w:color w:val="0000FF"/>
          <w:sz w:val="18"/>
          <w:szCs w:val="18"/>
        </w:rPr>
        <w:t>,</w:t>
      </w:r>
    </w:p>
    <w:p w14:paraId="5889D5C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//Reports taken by the Municipality from Safestreets</w:t>
      </w:r>
    </w:p>
    <w:p w14:paraId="3ADB3F6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takenReportFromUser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ReportFromUser</w:t>
      </w:r>
    </w:p>
    <w:p w14:paraId="081C6C4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571833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EC3455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//Registration to the SafeStreets' System</w:t>
      </w:r>
    </w:p>
    <w:p w14:paraId="1447360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Registration {</w:t>
      </w:r>
    </w:p>
    <w:p w14:paraId="0AF173B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password</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Password</w:t>
      </w:r>
    </w:p>
    <w:p w14:paraId="6BF0983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80BFE9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F33093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//Registration of an user</w:t>
      </w:r>
    </w:p>
    <w:p w14:paraId="73F5C12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UserRegistration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Registration {</w:t>
      </w:r>
    </w:p>
    <w:p w14:paraId="35FFA8C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user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User</w:t>
      </w:r>
    </w:p>
    <w:p w14:paraId="2BFB536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3BC7B1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0CA791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//Registration of a Municipality</w:t>
      </w:r>
    </w:p>
    <w:p w14:paraId="02955F5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lastRenderedPageBreak/>
        <w:t>sig</w:t>
      </w:r>
      <w:r w:rsidRPr="00A52DAA">
        <w:rPr>
          <w:rFonts w:ascii="Menlo" w:eastAsia="Times New Roman" w:hAnsi="Menlo" w:cs="Menlo"/>
          <w:color w:val="000000"/>
          <w:sz w:val="18"/>
          <w:szCs w:val="18"/>
        </w:rPr>
        <w:t> MunicipalityRegistration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Registration {</w:t>
      </w:r>
    </w:p>
    <w:p w14:paraId="37779EF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municipality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Municipality</w:t>
      </w:r>
    </w:p>
    <w:p w14:paraId="0319539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DA81EF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5B7FD0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//SafeStreets' System</w:t>
      </w:r>
    </w:p>
    <w:p w14:paraId="6E72376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SafeStreets {</w:t>
      </w:r>
    </w:p>
    <w:p w14:paraId="2EC53A8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suggestion</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Suggestion</w:t>
      </w:r>
      <w:r w:rsidRPr="00A52DAA">
        <w:rPr>
          <w:rFonts w:ascii="Menlo" w:eastAsia="Times New Roman" w:hAnsi="Menlo" w:cs="Menlo"/>
          <w:color w:val="0000FF"/>
          <w:sz w:val="18"/>
          <w:szCs w:val="18"/>
        </w:rPr>
        <w:t>,</w:t>
      </w:r>
    </w:p>
    <w:p w14:paraId="5F63E0B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statistic</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Statistic</w:t>
      </w:r>
      <w:r w:rsidRPr="00A52DAA">
        <w:rPr>
          <w:rFonts w:ascii="Menlo" w:eastAsia="Times New Roman" w:hAnsi="Menlo" w:cs="Menlo"/>
          <w:color w:val="0000FF"/>
          <w:sz w:val="18"/>
          <w:szCs w:val="18"/>
        </w:rPr>
        <w:t>,</w:t>
      </w:r>
    </w:p>
    <w:p w14:paraId="15B03D0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reportedViolation</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ReportFromUser</w:t>
      </w:r>
      <w:r w:rsidRPr="00A52DAA">
        <w:rPr>
          <w:rFonts w:ascii="Menlo" w:eastAsia="Times New Roman" w:hAnsi="Menlo" w:cs="Menlo"/>
          <w:color w:val="0000FF"/>
          <w:sz w:val="18"/>
          <w:szCs w:val="18"/>
        </w:rPr>
        <w:t>,</w:t>
      </w:r>
    </w:p>
    <w:p w14:paraId="2522BF2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//Reports taken from the municipality</w:t>
      </w:r>
    </w:p>
    <w:p w14:paraId="410C84E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takenReportFromMunicipality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ReportFromMunicipality</w:t>
      </w:r>
    </w:p>
    <w:p w14:paraId="18525E5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AF9143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088F3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//Third part that makes a service for SafeStreets</w:t>
      </w:r>
    </w:p>
    <w:p w14:paraId="10ED4D3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ThirdPart{}</w:t>
      </w:r>
    </w:p>
    <w:p w14:paraId="7AB9132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//Verifier of the identity of an user</w:t>
      </w:r>
    </w:p>
    <w:p w14:paraId="29215C0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IdentityVerifier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ThirdPart {}</w:t>
      </w:r>
    </w:p>
    <w:p w14:paraId="7FD502E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//Recognizer of the traffic plate of a car</w:t>
      </w:r>
    </w:p>
    <w:p w14:paraId="29DD9A9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RecognitionPlateSystem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ThirdPart {}</w:t>
      </w:r>
    </w:p>
    <w:p w14:paraId="35801C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//Third part that identifies the position and/or the street of a violation</w:t>
      </w:r>
    </w:p>
    <w:p w14:paraId="0ECD44F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MapService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ThirdPart {}</w:t>
      </w:r>
    </w:p>
    <w:p w14:paraId="73DBE3D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5C091B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//Service made by a third part on an object</w:t>
      </w:r>
    </w:p>
    <w:p w14:paraId="57A2CE7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Service {</w:t>
      </w:r>
    </w:p>
    <w:p w14:paraId="1BD7221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serviceObject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ServiceObject</w:t>
      </w:r>
      <w:r w:rsidRPr="00A52DAA">
        <w:rPr>
          <w:rFonts w:ascii="Menlo" w:eastAsia="Times New Roman" w:hAnsi="Menlo" w:cs="Menlo"/>
          <w:color w:val="0000FF"/>
          <w:sz w:val="18"/>
          <w:szCs w:val="18"/>
        </w:rPr>
        <w:t>,</w:t>
      </w:r>
    </w:p>
    <w:p w14:paraId="2743A00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thirdPart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ThirdPart</w:t>
      </w:r>
    </w:p>
    <w:p w14:paraId="685FE87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265091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//Traffic ticket</w:t>
      </w:r>
    </w:p>
    <w:p w14:paraId="391AD9F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TrafficTicket {</w:t>
      </w:r>
    </w:p>
    <w:p w14:paraId="56281F4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refersToReport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Report</w:t>
      </w:r>
    </w:p>
    <w:p w14:paraId="5C441AF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BCB567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//Statistic</w:t>
      </w:r>
    </w:p>
    <w:p w14:paraId="02C0D9D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Statistic {</w:t>
      </w:r>
    </w:p>
    <w:p w14:paraId="3B70DE7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forUser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lone</w:t>
      </w:r>
      <w:r w:rsidRPr="00A52DAA">
        <w:rPr>
          <w:rFonts w:ascii="Menlo" w:eastAsia="Times New Roman" w:hAnsi="Menlo" w:cs="Menlo"/>
          <w:color w:val="000000"/>
          <w:sz w:val="18"/>
          <w:szCs w:val="18"/>
        </w:rPr>
        <w:t> User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//means that the stastic is for an user</w:t>
      </w:r>
    </w:p>
    <w:p w14:paraId="7412AC1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forMunicipality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lone</w:t>
      </w:r>
      <w:r w:rsidRPr="00A52DAA">
        <w:rPr>
          <w:rFonts w:ascii="Menlo" w:eastAsia="Times New Roman" w:hAnsi="Menlo" w:cs="Menlo"/>
          <w:color w:val="000000"/>
          <w:sz w:val="18"/>
          <w:szCs w:val="18"/>
        </w:rPr>
        <w:t> Municipality </w:t>
      </w:r>
      <w:r w:rsidRPr="00A52DAA">
        <w:rPr>
          <w:rFonts w:ascii="Menlo" w:eastAsia="Times New Roman" w:hAnsi="Menlo" w:cs="Menlo"/>
          <w:color w:val="008000"/>
          <w:sz w:val="18"/>
          <w:szCs w:val="18"/>
        </w:rPr>
        <w:t>//means that the stastic is for an Municipality</w:t>
      </w:r>
    </w:p>
    <w:p w14:paraId="0B617FD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
    <w:p w14:paraId="36725B0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//a statistic is always done for an user or for a Municipality</w:t>
      </w:r>
    </w:p>
    <w:p w14:paraId="5C1A37E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#forUser=</w:t>
      </w:r>
      <w:r w:rsidRPr="00A52DAA">
        <w:rPr>
          <w:rFonts w:ascii="Menlo" w:eastAsia="Times New Roman" w:hAnsi="Menlo" w:cs="Menlo"/>
          <w:color w:val="09885A"/>
          <w:sz w:val="18"/>
          <w:szCs w:val="18"/>
        </w:rPr>
        <w:t>1</w:t>
      </w:r>
      <w:r w:rsidRPr="00A52DAA">
        <w:rPr>
          <w:rFonts w:ascii="Menlo" w:eastAsia="Times New Roman" w:hAnsi="Menlo" w:cs="Menlo"/>
          <w:color w:val="000000"/>
          <w:sz w:val="18"/>
          <w:szCs w:val="18"/>
        </w:rPr>
        <w:t> or #forMunicipality=</w:t>
      </w:r>
      <w:r w:rsidRPr="00A52DAA">
        <w:rPr>
          <w:rFonts w:ascii="Menlo" w:eastAsia="Times New Roman" w:hAnsi="Menlo" w:cs="Menlo"/>
          <w:color w:val="09885A"/>
          <w:sz w:val="18"/>
          <w:szCs w:val="18"/>
        </w:rPr>
        <w:t>1</w:t>
      </w:r>
    </w:p>
    <w:p w14:paraId="74DEE95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6AA7B5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//Statistic about the streets</w:t>
      </w:r>
    </w:p>
    <w:p w14:paraId="754A45B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StreetStatistic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Statistic{}</w:t>
      </w:r>
    </w:p>
    <w:p w14:paraId="3D61758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//Statistic about the effectiveness of the service of SafeStreets</w:t>
      </w:r>
    </w:p>
    <w:p w14:paraId="5EE6227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EffectivenessOfServiceStatistic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Statistic{}</w:t>
      </w:r>
    </w:p>
    <w:p w14:paraId="3DC617F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//Statistic about the vehicles</w:t>
      </w:r>
    </w:p>
    <w:p w14:paraId="739115B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VehicleStatistic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Statistic{}</w:t>
      </w:r>
    </w:p>
    <w:p w14:paraId="1FFA40C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//Statistic about the common violations</w:t>
      </w:r>
    </w:p>
    <w:p w14:paraId="5E9305F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CommonViolationStatistic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Statistic{}</w:t>
      </w:r>
    </w:p>
    <w:p w14:paraId="4958335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7B55D7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//Suggestion for the Municipality</w:t>
      </w:r>
    </w:p>
    <w:p w14:paraId="63CEF95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Suggestion {</w:t>
      </w:r>
    </w:p>
    <w:p w14:paraId="164156E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//Place where the suggestion refers</w:t>
      </w:r>
    </w:p>
    <w:p w14:paraId="63AFA7E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p>
    <w:p w14:paraId="64C8DD1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lastRenderedPageBreak/>
        <w:t>    forMunicipality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Municipality</w:t>
      </w:r>
    </w:p>
    <w:p w14:paraId="08D5F66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135B62E1"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33ED1CD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--Facts:--</w:t>
      </w:r>
    </w:p>
    <w:p w14:paraId="2A7757E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user has an unique fiscal code</w:t>
      </w:r>
    </w:p>
    <w:p w14:paraId="3F748B9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eachUserHasAnUniqueFiscalCode {</w:t>
      </w:r>
    </w:p>
    <w:p w14:paraId="751CFD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disj</w:t>
      </w:r>
      <w:r w:rsidRPr="00A52DAA">
        <w:rPr>
          <w:rFonts w:ascii="Menlo" w:eastAsia="Times New Roman" w:hAnsi="Menlo" w:cs="Menlo"/>
          <w:color w:val="000000"/>
          <w:sz w:val="18"/>
          <w:szCs w:val="18"/>
        </w:rPr>
        <w:t> u1</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u2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u1.fiscalCode != u2.fiscalCode</w:t>
      </w:r>
    </w:p>
    <w:p w14:paraId="7437B2D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17D4809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E566B1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fiscal code is associated to an user</w:t>
      </w:r>
    </w:p>
    <w:p w14:paraId="64570E5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eachFiscalCodeToAnUser {</w:t>
      </w:r>
    </w:p>
    <w:p w14:paraId="7ACE40A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f</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FiscalCode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u</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u.fiscalCode=f</w:t>
      </w:r>
    </w:p>
    <w:p w14:paraId="559221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211858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53BCB7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Municipality resides on a different city</w:t>
      </w:r>
    </w:p>
    <w:p w14:paraId="71F90B5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eachMunicipalityIsInADifferentCity {</w:t>
      </w:r>
    </w:p>
    <w:p w14:paraId="7A33E4A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disj</w:t>
      </w:r>
      <w:r w:rsidRPr="00A52DAA">
        <w:rPr>
          <w:rFonts w:ascii="Menlo" w:eastAsia="Times New Roman" w:hAnsi="Menlo" w:cs="Menlo"/>
          <w:color w:val="000000"/>
          <w:sz w:val="18"/>
          <w:szCs w:val="18"/>
        </w:rPr>
        <w:t> m1</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m2</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m1.place.city != m2.place.city</w:t>
      </w:r>
    </w:p>
    <w:p w14:paraId="33D8171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3FB86C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36E78E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place has a different position</w:t>
      </w:r>
    </w:p>
    <w:p w14:paraId="202206D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eachPlaceHasDifferentPosition {</w:t>
      </w:r>
    </w:p>
    <w:p w14:paraId="546E6CA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disj</w:t>
      </w:r>
      <w:r w:rsidRPr="00A52DAA">
        <w:rPr>
          <w:rFonts w:ascii="Menlo" w:eastAsia="Times New Roman" w:hAnsi="Menlo" w:cs="Menlo"/>
          <w:color w:val="000000"/>
          <w:sz w:val="18"/>
          <w:szCs w:val="18"/>
        </w:rPr>
        <w:t> p1</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p2</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p1.position!=p2.position and (p1.city!=p2.city or p1.houseCode!=p2.houseCode or</w:t>
      </w:r>
    </w:p>
    <w:p w14:paraId="2B4A519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p1.street!=p2.street)</w:t>
      </w:r>
    </w:p>
    <w:p w14:paraId="5D29571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15FFC90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10CFF50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vehicle has a unique license plate</w:t>
      </w:r>
    </w:p>
    <w:p w14:paraId="14F8AF9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licencePlateIsUnique {</w:t>
      </w:r>
    </w:p>
    <w:p w14:paraId="237512B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disj</w:t>
      </w:r>
      <w:r w:rsidRPr="00A52DAA">
        <w:rPr>
          <w:rFonts w:ascii="Menlo" w:eastAsia="Times New Roman" w:hAnsi="Menlo" w:cs="Menlo"/>
          <w:color w:val="000000"/>
          <w:sz w:val="18"/>
          <w:szCs w:val="18"/>
        </w:rPr>
        <w:t> v1</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v2</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Vehicle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v1.licensePlate!=v2.licensePlate</w:t>
      </w:r>
    </w:p>
    <w:p w14:paraId="5D5BCEA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6146E4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8D88DA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license plate is associated to a vehicle</w:t>
      </w:r>
    </w:p>
    <w:p w14:paraId="26BF78B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eachLicencePlateToAVehicle {</w:t>
      </w:r>
    </w:p>
    <w:p w14:paraId="1A87DDA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l</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LicensePlate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v</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Vehicle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v.licensePlate=l</w:t>
      </w:r>
    </w:p>
    <w:p w14:paraId="695008B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E6B50A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601563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traffic ticket was made by one and only one Municipality</w:t>
      </w:r>
    </w:p>
    <w:p w14:paraId="6C55E72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trafficTicketMadeByOneMunicipality {</w:t>
      </w:r>
    </w:p>
    <w:p w14:paraId="3692B01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disj</w:t>
      </w:r>
      <w:r w:rsidRPr="00A52DAA">
        <w:rPr>
          <w:rFonts w:ascii="Menlo" w:eastAsia="Times New Roman" w:hAnsi="Menlo" w:cs="Menlo"/>
          <w:color w:val="000000"/>
          <w:sz w:val="18"/>
          <w:szCs w:val="18"/>
        </w:rPr>
        <w:t> m1</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m2</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m1.trafficTicket &amp; m2.trafficTicket = </w:t>
      </w:r>
      <w:r w:rsidRPr="00A52DAA">
        <w:rPr>
          <w:rFonts w:ascii="Menlo" w:eastAsia="Times New Roman" w:hAnsi="Menlo" w:cs="Menlo"/>
          <w:color w:val="0000FF"/>
          <w:sz w:val="18"/>
          <w:szCs w:val="18"/>
        </w:rPr>
        <w:t>none</w:t>
      </w:r>
    </w:p>
    <w:p w14:paraId="34796CC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
    <w:p w14:paraId="314F81D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TrafficTicket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m.trafficTicket</w:t>
      </w:r>
    </w:p>
    <w:p w14:paraId="5233C8C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7AA475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A7EE42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photo, timestamp and vehicle are associated to a report</w:t>
      </w:r>
    </w:p>
    <w:p w14:paraId="0102FA4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eachPhotoTimeVehicleToAReport {</w:t>
      </w:r>
    </w:p>
    <w:p w14:paraId="6A47DD9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Photo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r.photo)</w:t>
      </w:r>
    </w:p>
    <w:p w14:paraId="620CD05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Timestamp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r.timeOfWatchedViolation=t or r.timeOfReport=t)</w:t>
      </w:r>
    </w:p>
    <w:p w14:paraId="20A22AF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ve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Vehicle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r.vehicle=ve)</w:t>
      </w:r>
    </w:p>
    <w:p w14:paraId="085651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27C599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786CD6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violation type is associated to a violation</w:t>
      </w:r>
    </w:p>
    <w:p w14:paraId="7982BB8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lastRenderedPageBreak/>
        <w:t>fact</w:t>
      </w:r>
      <w:r w:rsidRPr="00A52DAA">
        <w:rPr>
          <w:rFonts w:ascii="Menlo" w:eastAsia="Times New Roman" w:hAnsi="Menlo" w:cs="Menlo"/>
          <w:color w:val="000000"/>
          <w:sz w:val="18"/>
          <w:szCs w:val="18"/>
        </w:rPr>
        <w:t> eachViolationTypeToAViolation {</w:t>
      </w:r>
    </w:p>
    <w:p w14:paraId="27607B4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vT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ViolationType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v</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Violation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v.violationType=vT</w:t>
      </w:r>
    </w:p>
    <w:p w14:paraId="3B66928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91064A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4F1BD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city, house code, street and position are associated to a place</w:t>
      </w:r>
    </w:p>
    <w:p w14:paraId="38FABE8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eachCityHouseCodeStreetCityPositionToAPlace {</w:t>
      </w:r>
    </w:p>
    <w:p w14:paraId="066C12C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c</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City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p.city=c  </w:t>
      </w:r>
    </w:p>
    <w:p w14:paraId="7B19AFB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hC</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HouseCode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p.houseCode=hC</w:t>
      </w:r>
    </w:p>
    <w:p w14:paraId="2377D62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Street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p.street=s</w:t>
      </w:r>
    </w:p>
    <w:p w14:paraId="475E7C3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pos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Position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p.position=pos</w:t>
      </w:r>
    </w:p>
    <w:p w14:paraId="0ECF33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DED00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82E87D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place, position and license plate in a report from an user were identified by a third part</w:t>
      </w:r>
    </w:p>
    <w:p w14:paraId="3C1E039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eachPlaceAndPositionAndTrafficPlateInAReportWereIdentified {</w:t>
      </w:r>
    </w:p>
    <w:p w14:paraId="667DAD4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vR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p=vR.place implies </w:t>
      </w:r>
    </w:p>
    <w:p w14:paraId="7E6E21D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MapService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s.thirdPart=mS and s.serviceObject=p</w:t>
      </w:r>
    </w:p>
    <w:p w14:paraId="6214F7C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972F3B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Position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vR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p=vR.place.position implies </w:t>
      </w:r>
    </w:p>
    <w:p w14:paraId="29FBE26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MapService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s.thirdPart=mS and s.serviceObject=p</w:t>
      </w:r>
    </w:p>
    <w:p w14:paraId="3F299B7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A3D8BA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LicensePlate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vR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tP=vR.vehicle.licensePlate implies </w:t>
      </w:r>
    </w:p>
    <w:p w14:paraId="66236FB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rPS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RecognitionPlateSystem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s.thirdPart=rPS and s.serviceObject=tP</w:t>
      </w:r>
    </w:p>
    <w:p w14:paraId="7880B3F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C84DC5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1005550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place and position can verified by only the MapService</w:t>
      </w:r>
    </w:p>
    <w:p w14:paraId="379B2D7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eachPlaceAndPositionIdentifiedByOnlyMapService {</w:t>
      </w:r>
    </w:p>
    <w:p w14:paraId="572C95E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ThirdPart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not(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s.thirdPart=t and s.serviceObject=p and t not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MapService)</w:t>
      </w:r>
    </w:p>
    <w:p w14:paraId="647FD76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1777300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Position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ThirdPart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not(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s.thirdPart=t and s.serviceObject=p and t not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MapService)</w:t>
      </w:r>
    </w:p>
    <w:p w14:paraId="527A83C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11EB0E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175638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place and position can verified by only the MapService</w:t>
      </w:r>
    </w:p>
    <w:p w14:paraId="1F79566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eachLicensePlateIdentifiedByOnlyRecognitionPlateSystem {</w:t>
      </w:r>
    </w:p>
    <w:p w14:paraId="0CF4145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lp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LicensePlate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ThirdPart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not(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s.thirdPart=t and s.serviceObject=lp and t not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RecognitionPlateSystem)</w:t>
      </w:r>
    </w:p>
    <w:p w14:paraId="0ABC470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3FDF56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0BCD8D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Password is associated to a registration</w:t>
      </w:r>
    </w:p>
    <w:p w14:paraId="17D7C1B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eachPasswordToARegistration {</w:t>
      </w:r>
    </w:p>
    <w:p w14:paraId="4B2E7A7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Password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Registration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r.password=p</w:t>
      </w:r>
    </w:p>
    <w:p w14:paraId="511C246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FAD7E1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DCA860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statistic and suggestion were made by SafeStreets</w:t>
      </w:r>
    </w:p>
    <w:p w14:paraId="5D83ABC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eachStatisticAndSuggestionToSafeStreets {</w:t>
      </w:r>
    </w:p>
    <w:p w14:paraId="1F62D6C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stat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Statistic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stat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safeS.statistic</w:t>
      </w:r>
    </w:p>
    <w:p w14:paraId="2DD65B1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sugg</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Suggestion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sugg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safeS.suggestion</w:t>
      </w:r>
    </w:p>
    <w:p w14:paraId="1370A60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39DD7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962E58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lastRenderedPageBreak/>
        <w:t>//Each traffic ticket refers to a violation made in the city of the Municipality that has done the traffic ticket</w:t>
      </w:r>
    </w:p>
    <w:p w14:paraId="220B894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trafficTicketsOnlyInTheCityOfTheMunicipality {</w:t>
      </w:r>
    </w:p>
    <w:p w14:paraId="2F9EA64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TrafficTicket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m.trafficTicket implies tt.refersToReport.place.city=m.place.city</w:t>
      </w:r>
    </w:p>
    <w:p w14:paraId="745E268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5AF89AA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E51C68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suggestion is for a Municipality that resides on the same city of the place of the suggestion</w:t>
      </w:r>
    </w:p>
    <w:p w14:paraId="7239AB9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suggestionForMunicipalityWithSameCity {</w:t>
      </w:r>
    </w:p>
    <w:p w14:paraId="2978A07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Suggestion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s.place.city=s.forMunicipality.place.city</w:t>
      </w:r>
    </w:p>
    <w:p w14:paraId="13AFC7C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598FBDA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A6BE83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//All reports from an user refers to a parking violation</w:t>
      </w:r>
    </w:p>
    <w:p w14:paraId="18B86E6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reportFromUserRefersToAParkingViolation {</w:t>
      </w:r>
    </w:p>
    <w:p w14:paraId="767153E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pv</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ParkingViolationType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r.violation.violationType=pv</w:t>
      </w:r>
    </w:p>
    <w:p w14:paraId="74AC3B2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E67162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3CA745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statistics about the vehicles are not for the users</w:t>
      </w:r>
    </w:p>
    <w:p w14:paraId="28DD3B9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vehicleStatisticNotForUsers {</w:t>
      </w:r>
    </w:p>
    <w:p w14:paraId="4A42F1F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vS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VehicleStatistic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vS.forUser=</w:t>
      </w:r>
      <w:r w:rsidRPr="00A52DAA">
        <w:rPr>
          <w:rFonts w:ascii="Menlo" w:eastAsia="Times New Roman" w:hAnsi="Menlo" w:cs="Menlo"/>
          <w:color w:val="0000FF"/>
          <w:sz w:val="18"/>
          <w:szCs w:val="18"/>
        </w:rPr>
        <w:t>none</w:t>
      </w:r>
    </w:p>
    <w:p w14:paraId="054A0EE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529F91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6461DB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traffic ticket refers to a report present in the Municipality that has done the traffic ticket</w:t>
      </w:r>
    </w:p>
    <w:p w14:paraId="3AEF6D1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trafficTicketsReferToReportInTheMunicipality {</w:t>
      </w:r>
    </w:p>
    <w:p w14:paraId="0E39FE1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TrafficTicket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tt.refersToReport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ReportFromMunicipality or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m.trafficTicket </w:t>
      </w:r>
    </w:p>
    <w:p w14:paraId="61D5FBF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and tt.refersToReport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m.takenReportFromUser) </w:t>
      </w:r>
    </w:p>
    <w:p w14:paraId="693123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1D214DC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1B084E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place is associated to a Municipality or a report</w:t>
      </w:r>
    </w:p>
    <w:p w14:paraId="0BE6AC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eachPlaceInMunicipalityOrReport {</w:t>
      </w:r>
    </w:p>
    <w:p w14:paraId="2B760D3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m.place=p) or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r.place=p)</w:t>
      </w:r>
    </w:p>
    <w:p w14:paraId="6AE4C93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60860E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A7B606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//For a statistic there must be at least one report from an user</w:t>
      </w:r>
    </w:p>
    <w:p w14:paraId="1A2E36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//and for a suggestiont there must be at least one report from an user in the same place of the suggestion</w:t>
      </w:r>
    </w:p>
    <w:p w14:paraId="79E8A40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forEachStatisticAndSuggestionThereMustBeAtLeastOneReportFromUser {</w:t>
      </w:r>
    </w:p>
    <w:p w14:paraId="6CE90E8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Statistic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safeS.reportedViolation and s </w:t>
      </w:r>
      <w:r w:rsidRPr="00A52DAA">
        <w:rPr>
          <w:rFonts w:ascii="Menlo" w:eastAsia="Times New Roman" w:hAnsi="Menlo" w:cs="Menlo"/>
          <w:color w:val="0000FF"/>
          <w:sz w:val="18"/>
          <w:szCs w:val="18"/>
        </w:rPr>
        <w:t>in</w:t>
      </w:r>
    </w:p>
    <w:p w14:paraId="43E06D6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safeS.statistic</w:t>
      </w:r>
    </w:p>
    <w:p w14:paraId="13D0C53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Suggestion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safeS.reportedViolation and </w:t>
      </w:r>
    </w:p>
    <w:p w14:paraId="4B2B3B9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s.place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r.place</w:t>
      </w:r>
    </w:p>
    <w:p w14:paraId="549A749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4787391"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5BF654E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//R7</w:t>
      </w:r>
    </w:p>
    <w:p w14:paraId="1424B40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Municipality can take the reports from SafeStreets only if its competence area (its city)</w:t>
      </w:r>
    </w:p>
    <w:p w14:paraId="5F1A752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lastRenderedPageBreak/>
        <w:t>fact</w:t>
      </w:r>
      <w:r w:rsidRPr="00A52DAA">
        <w:rPr>
          <w:rFonts w:ascii="Menlo" w:eastAsia="Times New Roman" w:hAnsi="Menlo" w:cs="Menlo"/>
          <w:color w:val="000000"/>
          <w:sz w:val="18"/>
          <w:szCs w:val="18"/>
        </w:rPr>
        <w:t> theMunicipalityCanTakeReportedViolationOnlyOfItsCompetenceArea {</w:t>
      </w:r>
    </w:p>
    <w:p w14:paraId="150C935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m.takenReportFromUser implies r.place.city=m.place.city</w:t>
      </w:r>
    </w:p>
    <w:p w14:paraId="1E7D18F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0349E71"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3DAF2A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//R9</w:t>
      </w:r>
    </w:p>
    <w:p w14:paraId="03FFFA0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//Accept valide reports</w:t>
      </w:r>
    </w:p>
    <w:p w14:paraId="0E26B43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//In SafeStreets there are all the reports from the users</w:t>
      </w:r>
    </w:p>
    <w:p w14:paraId="7DDD1A4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acceptValidReports {</w:t>
      </w:r>
    </w:p>
    <w:p w14:paraId="2646877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safeS.reportedViolation</w:t>
      </w:r>
    </w:p>
    <w:p w14:paraId="7AC6A59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1CB336D"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5B809E7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//R14</w:t>
      </w:r>
    </w:p>
    <w:p w14:paraId="704BE1B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user was identified by an Identity Verifier</w:t>
      </w:r>
    </w:p>
    <w:p w14:paraId="2A201DC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eachUserWasIdentified {</w:t>
      </w:r>
    </w:p>
    <w:p w14:paraId="2D240AF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u</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idV</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IdentityVerifier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s.serviceObject=u and</w:t>
      </w:r>
    </w:p>
    <w:p w14:paraId="5AC5F9E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s.thirdPart=idV</w:t>
      </w:r>
    </w:p>
    <w:p w14:paraId="7811E28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12BF7F5"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6ED464B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//R14</w:t>
      </w:r>
    </w:p>
    <w:p w14:paraId="6528C43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//Every user is registered</w:t>
      </w:r>
    </w:p>
    <w:p w14:paraId="67FBE55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everyUserIsRegistered {</w:t>
      </w:r>
    </w:p>
    <w:p w14:paraId="459939E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u</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UserRegistration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r.user=u</w:t>
      </w:r>
    </w:p>
    <w:p w14:paraId="224E445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FA03152"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2F90D25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//R15</w:t>
      </w:r>
    </w:p>
    <w:p w14:paraId="61E2D66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//Every Municipality is registered</w:t>
      </w:r>
    </w:p>
    <w:p w14:paraId="56483C7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everyMunicipalityIsRegistered {</w:t>
      </w:r>
    </w:p>
    <w:p w14:paraId="2C4424D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MunicipalityRegistration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r.municipality=m</w:t>
      </w:r>
    </w:p>
    <w:p w14:paraId="4D45A81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44D5FDB"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2763199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--end of facts--</w:t>
      </w:r>
    </w:p>
    <w:p w14:paraId="1FD8B4AE"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br/>
      </w:r>
    </w:p>
    <w:p w14:paraId="57984B5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--Goals:--</w:t>
      </w:r>
    </w:p>
    <w:p w14:paraId="088FBB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D0E596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//G1</w:t>
      </w:r>
    </w:p>
    <w:p w14:paraId="7A88297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accepts valid reports by the users about the parking violations</w:t>
      </w:r>
    </w:p>
    <w:p w14:paraId="54AAC54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one report from an user</w:t>
      </w:r>
    </w:p>
    <w:p w14:paraId="365EAD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acceptCompleteReports {</w:t>
      </w:r>
    </w:p>
    <w:p w14:paraId="692856A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#ReportFromUser&gt;</w:t>
      </w:r>
      <w:r w:rsidRPr="00A52DAA">
        <w:rPr>
          <w:rFonts w:ascii="Menlo" w:eastAsia="Times New Roman" w:hAnsi="Menlo" w:cs="Menlo"/>
          <w:color w:val="09885A"/>
          <w:sz w:val="18"/>
          <w:szCs w:val="18"/>
        </w:rPr>
        <w:t>0</w:t>
      </w:r>
    </w:p>
    <w:p w14:paraId="4B90EA3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1175CD2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F4CC34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acceptCompleteReports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6EEBB69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3C94D6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//G2</w:t>
      </w:r>
    </w:p>
    <w:p w14:paraId="3CABFE7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suggests possible interventions to the Municipality</w:t>
      </w:r>
    </w:p>
    <w:p w14:paraId="2D4E6AC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lastRenderedPageBreak/>
        <w:t>//There is at least one suggestion from SafeStreets</w:t>
      </w:r>
    </w:p>
    <w:p w14:paraId="34635A0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suggestInterventions {</w:t>
      </w:r>
    </w:p>
    <w:p w14:paraId="6282143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#Suggestion&gt;</w:t>
      </w:r>
      <w:r w:rsidRPr="00A52DAA">
        <w:rPr>
          <w:rFonts w:ascii="Menlo" w:eastAsia="Times New Roman" w:hAnsi="Menlo" w:cs="Menlo"/>
          <w:color w:val="09885A"/>
          <w:sz w:val="18"/>
          <w:szCs w:val="18"/>
        </w:rPr>
        <w:t>0</w:t>
      </w:r>
    </w:p>
    <w:p w14:paraId="334F438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2DD491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E49A4A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suggestInterventions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6A3FC9A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C281B2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//G3</w:t>
      </w:r>
    </w:p>
    <w:p w14:paraId="19A6A14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allows the Municipality to retrieve submitted parking violations of its competence area</w:t>
      </w:r>
    </w:p>
    <w:p w14:paraId="2886E3A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//After taken the violation, the Municipality has all and only the reported violations of its city</w:t>
      </w:r>
    </w:p>
    <w:p w14:paraId="59D8985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assert</w:t>
      </w:r>
      <w:r w:rsidRPr="00A52DAA">
        <w:rPr>
          <w:rFonts w:ascii="Menlo" w:eastAsia="Times New Roman" w:hAnsi="Menlo" w:cs="Menlo"/>
          <w:color w:val="000000"/>
          <w:sz w:val="18"/>
          <w:szCs w:val="18"/>
        </w:rPr>
        <w:t> theMunicipalityCanRetrieveSubmittedViolations {</w:t>
      </w:r>
    </w:p>
    <w:p w14:paraId="6558580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theMunicipalityTakesTheReportedViolations[m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Violation] implies </w:t>
      </w:r>
    </w:p>
    <w:p w14:paraId="093607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m.takenReportFromUser implies r.place.city=m.place.city else r.place.city!=m.place.city)</w:t>
      </w:r>
    </w:p>
    <w:p w14:paraId="78C5808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BE0C40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8CC826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check</w:t>
      </w:r>
      <w:r w:rsidRPr="00A52DAA">
        <w:rPr>
          <w:rFonts w:ascii="Menlo" w:eastAsia="Times New Roman" w:hAnsi="Menlo" w:cs="Menlo"/>
          <w:color w:val="000000"/>
          <w:sz w:val="18"/>
          <w:szCs w:val="18"/>
        </w:rPr>
        <w:t> theMunicipalityCanRetrieveSubmittedViolations</w:t>
      </w:r>
    </w:p>
    <w:p w14:paraId="28B4798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EA7C38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//G4</w:t>
      </w:r>
    </w:p>
    <w:p w14:paraId="7505F44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gives some statistics to the User about the violations</w:t>
      </w:r>
    </w:p>
    <w:p w14:paraId="007A2663" w14:textId="19E82615"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statistic from SafeStreets for an user</w:t>
      </w:r>
    </w:p>
    <w:p w14:paraId="691F53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giveStatisticsToTheUser {</w:t>
      </w:r>
    </w:p>
    <w:p w14:paraId="71D4E27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#Statistic&gt;</w:t>
      </w:r>
      <w:r w:rsidRPr="00A52DAA">
        <w:rPr>
          <w:rFonts w:ascii="Menlo" w:eastAsia="Times New Roman" w:hAnsi="Menlo" w:cs="Menlo"/>
          <w:color w:val="09885A"/>
          <w:sz w:val="18"/>
          <w:szCs w:val="18"/>
        </w:rPr>
        <w:t>0</w:t>
      </w:r>
    </w:p>
    <w:p w14:paraId="0F002AC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Statistic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s.forUser!=</w:t>
      </w:r>
      <w:r w:rsidRPr="00A52DAA">
        <w:rPr>
          <w:rFonts w:ascii="Menlo" w:eastAsia="Times New Roman" w:hAnsi="Menlo" w:cs="Menlo"/>
          <w:color w:val="0000FF"/>
          <w:sz w:val="18"/>
          <w:szCs w:val="18"/>
        </w:rPr>
        <w:t>none</w:t>
      </w:r>
    </w:p>
    <w:p w14:paraId="1474BAA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5D2872C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3C8104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giveStatisticsToTheUser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5D25B21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A2EC41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//G5</w:t>
      </w:r>
    </w:p>
    <w:p w14:paraId="3F25CA73" w14:textId="2E5519D3"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can give all the statistics to the Municipality about the violations</w:t>
      </w:r>
    </w:p>
    <w:p w14:paraId="27D46FAD" w14:textId="63E8B41A"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statistic from SafeStreets for a Municipality</w:t>
      </w:r>
    </w:p>
    <w:p w14:paraId="1BCD07C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giveStatisticsToTheMunicipality {</w:t>
      </w:r>
    </w:p>
    <w:p w14:paraId="23B0458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#Statistic&gt;</w:t>
      </w:r>
      <w:r w:rsidRPr="00A52DAA">
        <w:rPr>
          <w:rFonts w:ascii="Menlo" w:eastAsia="Times New Roman" w:hAnsi="Menlo" w:cs="Menlo"/>
          <w:color w:val="09885A"/>
          <w:sz w:val="18"/>
          <w:szCs w:val="18"/>
        </w:rPr>
        <w:t>0</w:t>
      </w:r>
    </w:p>
    <w:p w14:paraId="3C67CC3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Statistic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s.forMunicipality!=</w:t>
      </w:r>
      <w:r w:rsidRPr="00A52DAA">
        <w:rPr>
          <w:rFonts w:ascii="Menlo" w:eastAsia="Times New Roman" w:hAnsi="Menlo" w:cs="Menlo"/>
          <w:color w:val="0000FF"/>
          <w:sz w:val="18"/>
          <w:szCs w:val="18"/>
        </w:rPr>
        <w:t>none</w:t>
      </w:r>
    </w:p>
    <w:p w14:paraId="75115B9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5F3063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741864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giveStatisticsToTheMunicipality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37CA258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10E283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//G6</w:t>
      </w:r>
    </w:p>
    <w:p w14:paraId="7729E26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can retrieve the violations verified by the Municipality</w:t>
      </w:r>
    </w:p>
    <w:p w14:paraId="1CE079F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assert</w:t>
      </w:r>
      <w:r w:rsidRPr="00A52DAA">
        <w:rPr>
          <w:rFonts w:ascii="Menlo" w:eastAsia="Times New Roman" w:hAnsi="Menlo" w:cs="Menlo"/>
          <w:color w:val="000000"/>
          <w:sz w:val="18"/>
          <w:szCs w:val="18"/>
        </w:rPr>
        <w:t> safeStreetsCanRetrieveViolationsFromTheMunicipality {</w:t>
      </w:r>
    </w:p>
    <w:p w14:paraId="6AB4CBA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safeStreetsRetrievesViolationsFromTheMunicipality[m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 implies</w:t>
      </w:r>
    </w:p>
    <w:p w14:paraId="34F4CED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TrafficTicket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m.trafficTicket implies (tt.refersToReport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safeS.takenReportFromMunicipality or </w:t>
      </w:r>
    </w:p>
    <w:p w14:paraId="2EAF981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tt.refersToReport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safeS.reportedViolation))</w:t>
      </w:r>
    </w:p>
    <w:p w14:paraId="2169CA7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288646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581DB2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check</w:t>
      </w:r>
      <w:r w:rsidRPr="00A52DAA">
        <w:rPr>
          <w:rFonts w:ascii="Menlo" w:eastAsia="Times New Roman" w:hAnsi="Menlo" w:cs="Menlo"/>
          <w:color w:val="000000"/>
          <w:sz w:val="18"/>
          <w:szCs w:val="18"/>
        </w:rPr>
        <w:t> safeStreetsCanRetrieveViolationsFromTheMunicipality</w:t>
      </w:r>
    </w:p>
    <w:p w14:paraId="11C23A1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33A8D9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//G1 and G2 and G4 and G5</w:t>
      </w:r>
    </w:p>
    <w:p w14:paraId="5856DDE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//G1</w:t>
      </w:r>
    </w:p>
    <w:p w14:paraId="178ADC8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accepts valid reports by the users about the parking violations</w:t>
      </w:r>
    </w:p>
    <w:p w14:paraId="453AEE1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one report from an user</w:t>
      </w:r>
    </w:p>
    <w:p w14:paraId="00CC303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//G2</w:t>
      </w:r>
    </w:p>
    <w:p w14:paraId="346345C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suggests possible interventions to the Municipality</w:t>
      </w:r>
    </w:p>
    <w:p w14:paraId="5F782D1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one suggestion from SafeStreets</w:t>
      </w:r>
    </w:p>
    <w:p w14:paraId="2067D71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//G4</w:t>
      </w:r>
    </w:p>
    <w:p w14:paraId="4AB360D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gives some statistics to the User about the violations</w:t>
      </w:r>
    </w:p>
    <w:p w14:paraId="5E9665D4" w14:textId="6E96955E"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statistic from SafeStreets for an user</w:t>
      </w:r>
    </w:p>
    <w:p w14:paraId="4ACD546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//G5</w:t>
      </w:r>
    </w:p>
    <w:p w14:paraId="422CAE57" w14:textId="2355AFDE"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can give all the statistics to the Municipality about the violations</w:t>
      </w:r>
    </w:p>
    <w:p w14:paraId="47292A27" w14:textId="20FED113"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statistic from SafeStreets for a Municipality</w:t>
      </w:r>
    </w:p>
    <w:p w14:paraId="1142FF4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goals1and2and4and5 {</w:t>
      </w:r>
    </w:p>
    <w:p w14:paraId="5246EF0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acceptCompleteReports</w:t>
      </w:r>
    </w:p>
    <w:p w14:paraId="064BA80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suggestInterventions</w:t>
      </w:r>
    </w:p>
    <w:p w14:paraId="1F7A8E0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giveStatisticsToTheUser</w:t>
      </w:r>
    </w:p>
    <w:p w14:paraId="3BA883A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giveStatisticsToTheMunicipality</w:t>
      </w:r>
    </w:p>
    <w:p w14:paraId="4AD086D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CD1139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BEA220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goals1and2and4and5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20288F5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F1078F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--end of goals--</w:t>
      </w:r>
    </w:p>
    <w:p w14:paraId="45FD6C94"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263B433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--Operations:--</w:t>
      </w:r>
    </w:p>
    <w:p w14:paraId="4A8F03A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Municipality takes the reports from the users</w:t>
      </w:r>
    </w:p>
    <w:p w14:paraId="6B8AFF1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theMunicipalityTakesTheReportedViolations[m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Violation] {</w:t>
      </w:r>
    </w:p>
    <w:p w14:paraId="4E6A149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m.takenReportFromUser=m.takenReportFromUser+vs</w:t>
      </w:r>
    </w:p>
    <w:p w14:paraId="56A5A87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C3CF0D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8F03B8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//SafeStreets retrives the reports from a Municipality</w:t>
      </w:r>
    </w:p>
    <w:p w14:paraId="73277DB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safeStreetsRetrievesViolationsFromTheMunicipality[m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p>
    <w:p w14:paraId="4D0E6B49" w14:textId="2EC52D38" w:rsidR="0056327F" w:rsidRPr="00A52DAA" w:rsidRDefault="0056327F" w:rsidP="004E705C">
      <w:pPr>
        <w:shd w:val="clear" w:color="auto" w:fill="FFFFFF"/>
        <w:spacing w:after="0" w:line="270" w:lineRule="atLeast"/>
        <w:ind w:left="440"/>
        <w:rPr>
          <w:rFonts w:ascii="Menlo" w:eastAsia="Times New Roman" w:hAnsi="Menlo" w:cs="Menlo"/>
          <w:color w:val="000000"/>
          <w:sz w:val="18"/>
          <w:szCs w:val="18"/>
        </w:rPr>
      </w:pPr>
      <w:r w:rsidRPr="00A52DAA">
        <w:rPr>
          <w:rFonts w:ascii="Menlo" w:eastAsia="Times New Roman" w:hAnsi="Menlo" w:cs="Menlo"/>
          <w:color w:val="000000"/>
          <w:sz w:val="18"/>
          <w:szCs w:val="18"/>
        </w:rPr>
        <w:t>safeS.</w:t>
      </w:r>
      <w:r w:rsidR="004E705C">
        <w:rPr>
          <w:rFonts w:ascii="Menlo" w:eastAsia="Times New Roman" w:hAnsi="Menlo" w:cs="Menlo"/>
          <w:color w:val="000000"/>
          <w:sz w:val="18"/>
          <w:szCs w:val="18"/>
        </w:rPr>
        <w:t>takenReportFromMunicipality</w:t>
      </w:r>
      <w:r w:rsidRPr="00A52DAA">
        <w:rPr>
          <w:rFonts w:ascii="Menlo" w:eastAsia="Times New Roman" w:hAnsi="Menlo" w:cs="Menlo"/>
          <w:color w:val="000000"/>
          <w:sz w:val="18"/>
          <w:szCs w:val="18"/>
        </w:rPr>
        <w:t>=safeS.</w:t>
      </w:r>
      <w:r w:rsidR="004E705C">
        <w:rPr>
          <w:rFonts w:ascii="Menlo" w:eastAsia="Times New Roman" w:hAnsi="Menlo" w:cs="Menlo"/>
          <w:color w:val="000000"/>
          <w:sz w:val="18"/>
          <w:szCs w:val="18"/>
        </w:rPr>
        <w:t>takenReportFromMunicipality</w:t>
      </w:r>
      <w:r w:rsidRPr="00A52DAA">
        <w:rPr>
          <w:rFonts w:ascii="Menlo" w:eastAsia="Times New Roman" w:hAnsi="Menlo" w:cs="Menlo"/>
          <w:color w:val="000000"/>
          <w:sz w:val="18"/>
          <w:szCs w:val="18"/>
        </w:rPr>
        <w:t>+m.trafficTicket.refersToReport</w:t>
      </w:r>
    </w:p>
    <w:p w14:paraId="3D36A3F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43D096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49EA9F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--end of the operations--</w:t>
      </w:r>
    </w:p>
    <w:p w14:paraId="35EBDBE0"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345EE41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//Worlds:</w:t>
      </w:r>
    </w:p>
    <w:p w14:paraId="3761E7C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//Without Municipalities</w:t>
      </w:r>
    </w:p>
    <w:p w14:paraId="4206975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noMunicipality {</w:t>
      </w:r>
    </w:p>
    <w:p w14:paraId="11E7AAD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#Municipality=</w:t>
      </w:r>
      <w:r w:rsidRPr="00A52DAA">
        <w:rPr>
          <w:rFonts w:ascii="Menlo" w:eastAsia="Times New Roman" w:hAnsi="Menlo" w:cs="Menlo"/>
          <w:color w:val="09885A"/>
          <w:sz w:val="18"/>
          <w:szCs w:val="18"/>
        </w:rPr>
        <w:t>0</w:t>
      </w:r>
    </w:p>
    <w:p w14:paraId="7F9288B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#ReportFromUser=</w:t>
      </w:r>
      <w:r w:rsidRPr="00A52DAA">
        <w:rPr>
          <w:rFonts w:ascii="Menlo" w:eastAsia="Times New Roman" w:hAnsi="Menlo" w:cs="Menlo"/>
          <w:color w:val="09885A"/>
          <w:sz w:val="18"/>
          <w:szCs w:val="18"/>
        </w:rPr>
        <w:t>1</w:t>
      </w:r>
    </w:p>
    <w:p w14:paraId="3394E48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20FBA2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064487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noMunicipality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023D24B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EB599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//With only one Municipality</w:t>
      </w:r>
    </w:p>
    <w:p w14:paraId="17C43AB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lastRenderedPageBreak/>
        <w:t>pred</w:t>
      </w:r>
      <w:r w:rsidRPr="00A52DAA">
        <w:rPr>
          <w:rFonts w:ascii="Menlo" w:eastAsia="Times New Roman" w:hAnsi="Menlo" w:cs="Menlo"/>
          <w:color w:val="000000"/>
          <w:sz w:val="18"/>
          <w:szCs w:val="18"/>
        </w:rPr>
        <w:t> oneMunicipality {</w:t>
      </w:r>
    </w:p>
    <w:p w14:paraId="5E0E280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#Municipality=</w:t>
      </w:r>
      <w:r w:rsidRPr="00A52DAA">
        <w:rPr>
          <w:rFonts w:ascii="Menlo" w:eastAsia="Times New Roman" w:hAnsi="Menlo" w:cs="Menlo"/>
          <w:color w:val="09885A"/>
          <w:sz w:val="18"/>
          <w:szCs w:val="18"/>
        </w:rPr>
        <w:t>1</w:t>
      </w:r>
    </w:p>
    <w:p w14:paraId="60222CF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1A24082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35A774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oneMunicipality</w:t>
      </w:r>
    </w:p>
    <w:p w14:paraId="709E727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99B69A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//With two Municipalities</w:t>
      </w:r>
    </w:p>
    <w:p w14:paraId="2A30D45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moreMunicipalities {</w:t>
      </w:r>
    </w:p>
    <w:p w14:paraId="2E4F72B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#Municipality=</w:t>
      </w:r>
      <w:r w:rsidRPr="00A52DAA">
        <w:rPr>
          <w:rFonts w:ascii="Menlo" w:eastAsia="Times New Roman" w:hAnsi="Menlo" w:cs="Menlo"/>
          <w:color w:val="09885A"/>
          <w:sz w:val="18"/>
          <w:szCs w:val="18"/>
        </w:rPr>
        <w:t>2</w:t>
      </w:r>
    </w:p>
    <w:p w14:paraId="38F181A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#User=</w:t>
      </w:r>
      <w:r w:rsidRPr="00A52DAA">
        <w:rPr>
          <w:rFonts w:ascii="Menlo" w:eastAsia="Times New Roman" w:hAnsi="Menlo" w:cs="Menlo"/>
          <w:color w:val="09885A"/>
          <w:sz w:val="18"/>
          <w:szCs w:val="18"/>
        </w:rPr>
        <w:t>2</w:t>
      </w:r>
    </w:p>
    <w:p w14:paraId="2408622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#ReportFromUser=</w:t>
      </w:r>
      <w:r w:rsidRPr="00A52DAA">
        <w:rPr>
          <w:rFonts w:ascii="Menlo" w:eastAsia="Times New Roman" w:hAnsi="Menlo" w:cs="Menlo"/>
          <w:color w:val="09885A"/>
          <w:sz w:val="18"/>
          <w:szCs w:val="18"/>
        </w:rPr>
        <w:t>2</w:t>
      </w:r>
    </w:p>
    <w:p w14:paraId="70A939C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#TrafficTicket=</w:t>
      </w:r>
      <w:r w:rsidRPr="00A52DAA">
        <w:rPr>
          <w:rFonts w:ascii="Menlo" w:eastAsia="Times New Roman" w:hAnsi="Menlo" w:cs="Menlo"/>
          <w:color w:val="09885A"/>
          <w:sz w:val="18"/>
          <w:szCs w:val="18"/>
        </w:rPr>
        <w:t>2</w:t>
      </w:r>
    </w:p>
    <w:p w14:paraId="271A13B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E73CCC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B83614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moreMunicipalities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12</w:t>
      </w:r>
    </w:p>
    <w:p w14:paraId="6A36E39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B1B4513" w14:textId="29108932" w:rsidR="0056327F" w:rsidRDefault="0056327F"/>
    <w:p w14:paraId="7A6C149C" w14:textId="3B56213C" w:rsidR="004E705C" w:rsidRDefault="004E705C"/>
    <w:p w14:paraId="7245C7F8" w14:textId="11B01295" w:rsidR="004E705C" w:rsidRDefault="004E705C"/>
    <w:p w14:paraId="2AC58851" w14:textId="33B57A16" w:rsidR="004E705C" w:rsidRDefault="004E705C"/>
    <w:p w14:paraId="54197BCD" w14:textId="3A5CFBF7" w:rsidR="004E705C" w:rsidRDefault="004E705C"/>
    <w:p w14:paraId="1C3AFB30" w14:textId="53559CD1" w:rsidR="004E705C" w:rsidRDefault="004E705C"/>
    <w:p w14:paraId="166DF058" w14:textId="1DF7174A" w:rsidR="004E705C" w:rsidRDefault="004E705C"/>
    <w:p w14:paraId="2B453698" w14:textId="394B4FBB" w:rsidR="004E705C" w:rsidRDefault="004E705C"/>
    <w:p w14:paraId="193E95D9" w14:textId="241020C5" w:rsidR="004E705C" w:rsidRDefault="004E705C"/>
    <w:p w14:paraId="19C5F1D9" w14:textId="6C2B90D0" w:rsidR="004E705C" w:rsidRDefault="004E705C"/>
    <w:p w14:paraId="5E5F6AE8" w14:textId="5A939F46" w:rsidR="004E705C" w:rsidRDefault="004E705C"/>
    <w:p w14:paraId="6C522FEC" w14:textId="01CF8800" w:rsidR="004E705C" w:rsidRDefault="004E705C"/>
    <w:p w14:paraId="11A123CC" w14:textId="520E6CD9" w:rsidR="004E705C" w:rsidRDefault="004E705C"/>
    <w:p w14:paraId="0E7294D4" w14:textId="6676E9D2" w:rsidR="004E705C" w:rsidRDefault="004E705C"/>
    <w:p w14:paraId="7AF50702" w14:textId="7B35B0CC" w:rsidR="004E705C" w:rsidRDefault="004E705C"/>
    <w:p w14:paraId="55CC8229" w14:textId="6ED48206" w:rsidR="004E705C" w:rsidRDefault="004E705C"/>
    <w:p w14:paraId="698D0974" w14:textId="7DF57CF5" w:rsidR="004E705C" w:rsidRDefault="004E705C"/>
    <w:p w14:paraId="4DC7B69E" w14:textId="2ED547AF" w:rsidR="004E705C" w:rsidRDefault="004E705C"/>
    <w:p w14:paraId="472BE023" w14:textId="3E5402B9" w:rsidR="004E705C" w:rsidRDefault="004E705C"/>
    <w:p w14:paraId="37F95870" w14:textId="77777777" w:rsidR="004E705C" w:rsidRPr="00A52DAA" w:rsidRDefault="004E705C"/>
    <w:p w14:paraId="4B7177E9" w14:textId="77777777" w:rsidR="00B13A87" w:rsidRPr="00A52DAA" w:rsidRDefault="00B13A87" w:rsidP="00B13A87">
      <w:pPr>
        <w:pStyle w:val="Heading1"/>
      </w:pPr>
      <w:bookmarkStart w:id="269" w:name="_Toc23879837"/>
      <w:r w:rsidRPr="00A52DAA">
        <w:lastRenderedPageBreak/>
        <w:t>Effort spent</w:t>
      </w:r>
      <w:bookmarkEnd w:id="269"/>
    </w:p>
    <w:p w14:paraId="5B1215D0" w14:textId="77777777" w:rsidR="00B13A87" w:rsidRPr="00A52DAA" w:rsidRDefault="00B13A87" w:rsidP="00B13A87">
      <w:r w:rsidRPr="00A52DAA">
        <w:t>Text</w:t>
      </w:r>
    </w:p>
    <w:p w14:paraId="5FDBA32E" w14:textId="77777777" w:rsidR="00590B78" w:rsidRPr="00A52DAA" w:rsidRDefault="00590B78">
      <w:pPr>
        <w:rPr>
          <w:rFonts w:asciiTheme="majorHAnsi" w:eastAsiaTheme="majorEastAsia" w:hAnsiTheme="majorHAnsi" w:cstheme="majorBidi"/>
          <w:b/>
          <w:bCs/>
          <w:smallCaps/>
          <w:color w:val="000000" w:themeColor="text1"/>
          <w:sz w:val="36"/>
          <w:szCs w:val="36"/>
        </w:rPr>
      </w:pPr>
      <w:r w:rsidRPr="00A52DAA">
        <w:br w:type="page"/>
      </w:r>
    </w:p>
    <w:p w14:paraId="080FF4A8" w14:textId="77777777" w:rsidR="00B13A87" w:rsidRPr="00A52DAA" w:rsidRDefault="00B13A87" w:rsidP="00B13A87">
      <w:pPr>
        <w:pStyle w:val="Heading1"/>
      </w:pPr>
      <w:bookmarkStart w:id="270" w:name="_Toc23879838"/>
      <w:r w:rsidRPr="00A52DAA">
        <w:lastRenderedPageBreak/>
        <w:t>References</w:t>
      </w:r>
      <w:bookmarkEnd w:id="270"/>
    </w:p>
    <w:p w14:paraId="1E8EEF4D" w14:textId="3CA3EA4D" w:rsidR="00E26E91" w:rsidRPr="00BE773A" w:rsidRDefault="00BE773A" w:rsidP="002C0C48">
      <w:pPr>
        <w:pStyle w:val="NormalWeb"/>
        <w:numPr>
          <w:ilvl w:val="0"/>
          <w:numId w:val="6"/>
        </w:numPr>
        <w:rPr>
          <w:rFonts w:ascii="Garamond" w:hAnsi="Garamond" w:cstheme="minorHAnsi"/>
        </w:rPr>
      </w:pPr>
      <w:r w:rsidRPr="00BE773A">
        <w:rPr>
          <w:rFonts w:ascii="Garamond" w:hAnsi="Garamond" w:cstheme="minorHAnsi"/>
        </w:rPr>
        <w:t>Slides of the Course “Software Engineering 2”</w:t>
      </w:r>
    </w:p>
    <w:p w14:paraId="3C8B7AE5" w14:textId="45A67979" w:rsidR="00BA3A1A" w:rsidRPr="00A52DAA" w:rsidRDefault="00BA3A1A" w:rsidP="00BA3A1A"/>
    <w:sectPr w:rsidR="00BA3A1A" w:rsidRPr="00A52DAA" w:rsidSect="00207612">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9F5F76" w14:textId="77777777" w:rsidR="005D21C8" w:rsidRDefault="005D21C8" w:rsidP="00E10A17">
      <w:pPr>
        <w:spacing w:after="0" w:line="240" w:lineRule="auto"/>
      </w:pPr>
      <w:r>
        <w:separator/>
      </w:r>
    </w:p>
  </w:endnote>
  <w:endnote w:type="continuationSeparator" w:id="0">
    <w:p w14:paraId="0F98624B" w14:textId="77777777" w:rsidR="005D21C8" w:rsidRDefault="005D21C8" w:rsidP="00E10A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Roboto Black">
    <w:altName w:val="Arial"/>
    <w:panose1 w:val="020B0604020202020204"/>
    <w:charset w:val="00"/>
    <w:family w:val="auto"/>
    <w:pitch w:val="variable"/>
    <w:sig w:usb0="E00002FF" w:usb1="5000205B" w:usb2="00000020" w:usb3="00000000" w:csb0="0000019F" w:csb1="00000000"/>
  </w:font>
  <w:font w:name="LMRoman10-Bold">
    <w:altName w:val="Calibri"/>
    <w:panose1 w:val="020B0604020202020204"/>
    <w:charset w:val="00"/>
    <w:family w:val="auto"/>
    <w:notTrueType/>
    <w:pitch w:val="default"/>
    <w:sig w:usb0="00000003" w:usb1="00000000" w:usb2="00000000" w:usb3="00000000" w:csb0="00000001" w:csb1="00000000"/>
  </w:font>
  <w:font w:name="LMRoman10-Regular">
    <w:altName w:val="Calibri"/>
    <w:panose1 w:val="020B0604020202020204"/>
    <w:charset w:val="00"/>
    <w:family w:val="auto"/>
    <w:notTrueType/>
    <w:pitch w:val="default"/>
    <w:sig w:usb0="00000003" w:usb1="00000000" w:usb2="00000000" w:usb3="00000000" w:csb0="00000001" w:csb1="00000000"/>
  </w:font>
  <w:font w:name="Menlo">
    <w:altName w:val="DokChampa"/>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2597071"/>
      <w:docPartObj>
        <w:docPartGallery w:val="Page Numbers (Bottom of Page)"/>
        <w:docPartUnique/>
      </w:docPartObj>
    </w:sdtPr>
    <w:sdtEndPr/>
    <w:sdtContent>
      <w:p w14:paraId="40F6BD29" w14:textId="18B7737C" w:rsidR="009315A7" w:rsidRDefault="009315A7">
        <w:pPr>
          <w:pStyle w:val="Footer"/>
        </w:pPr>
        <w:r>
          <w:rPr>
            <w:noProof/>
          </w:rPr>
          <mc:AlternateContent>
            <mc:Choice Requires="wps">
              <w:drawing>
                <wp:anchor distT="0" distB="0" distL="114300" distR="114300" simplePos="0" relativeHeight="251659264" behindDoc="0" locked="0" layoutInCell="1" allowOverlap="1" wp14:anchorId="663D5C86" wp14:editId="5ED278F5">
                  <wp:simplePos x="0" y="0"/>
                  <wp:positionH relativeFrom="rightMargin">
                    <wp:align>center</wp:align>
                  </wp:positionH>
                  <wp:positionV relativeFrom="bottomMargin">
                    <wp:align>center</wp:align>
                  </wp:positionV>
                  <wp:extent cx="565785" cy="191770"/>
                  <wp:effectExtent l="0" t="0" r="0" b="0"/>
                  <wp:wrapNone/>
                  <wp:docPr id="55" name="Rettangolo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5B136DC6" w14:textId="77777777" w:rsidR="009315A7" w:rsidRPr="00FB0D46" w:rsidRDefault="009315A7">
                              <w:pPr>
                                <w:pBdr>
                                  <w:top w:val="single" w:sz="4" w:space="1" w:color="7F7F7F" w:themeColor="background1" w:themeShade="7F"/>
                                </w:pBdr>
                                <w:jc w:val="center"/>
                              </w:pPr>
                              <w:r w:rsidRPr="00FB0D46">
                                <w:fldChar w:fldCharType="begin"/>
                              </w:r>
                              <w:r w:rsidRPr="00FB0D46">
                                <w:instrText>PAGE   \* MERGEFORMAT</w:instrText>
                              </w:r>
                              <w:r w:rsidRPr="00FB0D46">
                                <w:fldChar w:fldCharType="separate"/>
                              </w:r>
                              <w:r w:rsidRPr="00FB0D46">
                                <w:rPr>
                                  <w:lang w:val="it-IT"/>
                                </w:rPr>
                                <w:t>2</w:t>
                              </w:r>
                              <w:r w:rsidRPr="00FB0D46">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63D5C86" id="Rettangolo 55" o:spid="_x0000_s1045"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" filled="f" fillcolor="#c0504d" stroked="f" strokecolor="#5c83b4" strokeweight="2.25pt">
                  <v:textbox inset=",0,,0">
                    <w:txbxContent>
                      <w:p w14:paraId="5B136DC6" w14:textId="77777777" w:rsidR="009315A7" w:rsidRPr="00FB0D46" w:rsidRDefault="009315A7">
                        <w:pPr>
                          <w:pBdr>
                            <w:top w:val="single" w:sz="4" w:space="1" w:color="7F7F7F" w:themeColor="background1" w:themeShade="7F"/>
                          </w:pBdr>
                          <w:jc w:val="center"/>
                        </w:pPr>
                        <w:r w:rsidRPr="00FB0D46">
                          <w:fldChar w:fldCharType="begin"/>
                        </w:r>
                        <w:r w:rsidRPr="00FB0D46">
                          <w:instrText>PAGE   \* MERGEFORMAT</w:instrText>
                        </w:r>
                        <w:r w:rsidRPr="00FB0D46">
                          <w:fldChar w:fldCharType="separate"/>
                        </w:r>
                        <w:r w:rsidRPr="00FB0D46">
                          <w:rPr>
                            <w:lang w:val="it-IT"/>
                          </w:rPr>
                          <w:t>2</w:t>
                        </w:r>
                        <w:r w:rsidRPr="00FB0D46">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120148" w14:textId="77777777" w:rsidR="005D21C8" w:rsidRDefault="005D21C8" w:rsidP="00E10A17">
      <w:pPr>
        <w:spacing w:after="0" w:line="240" w:lineRule="auto"/>
      </w:pPr>
      <w:r>
        <w:separator/>
      </w:r>
    </w:p>
  </w:footnote>
  <w:footnote w:type="continuationSeparator" w:id="0">
    <w:p w14:paraId="1959AE22" w14:textId="77777777" w:rsidR="005D21C8" w:rsidRDefault="005D21C8" w:rsidP="00E10A17">
      <w:pPr>
        <w:spacing w:after="0" w:line="240" w:lineRule="auto"/>
      </w:pPr>
      <w:r>
        <w:continuationSeparator/>
      </w:r>
    </w:p>
  </w:footnote>
  <w:footnote w:id="1">
    <w:p w14:paraId="30FAD20C" w14:textId="18FEA05B" w:rsidR="009315A7" w:rsidRPr="00722B1B" w:rsidRDefault="009315A7">
      <w:pPr>
        <w:pStyle w:val="FootnoteText"/>
      </w:pPr>
      <w:r>
        <w:rPr>
          <w:rStyle w:val="FootnoteReference"/>
        </w:rPr>
        <w:footnoteRef/>
      </w:r>
      <w:r w:rsidRPr="00722B1B">
        <w:t xml:space="preserve"> This is the </w:t>
      </w:r>
      <w:r w:rsidRPr="00722B1B">
        <w:rPr>
          <w:rStyle w:val="Emphasis"/>
        </w:rPr>
        <w:t>Advanced Function 1</w:t>
      </w:r>
      <w:r w:rsidRPr="00722B1B">
        <w:t xml:space="preserve"> of the </w:t>
      </w:r>
      <w:r w:rsidRPr="00722B1B">
        <w:rPr>
          <w:rStyle w:val="Emphasis"/>
        </w:rPr>
        <w:t>Project Assignment.</w:t>
      </w:r>
    </w:p>
  </w:footnote>
  <w:footnote w:id="2">
    <w:p w14:paraId="50791B84" w14:textId="644F6EBB" w:rsidR="009315A7" w:rsidRPr="00722B1B" w:rsidRDefault="009315A7">
      <w:pPr>
        <w:pStyle w:val="FootnoteText"/>
      </w:pPr>
      <w:r>
        <w:rPr>
          <w:rStyle w:val="FootnoteReference"/>
        </w:rPr>
        <w:footnoteRef/>
      </w:r>
      <w:r w:rsidRPr="00722B1B">
        <w:t xml:space="preserve"> </w:t>
      </w:r>
      <w:r w:rsidRPr="002F2104">
        <w:t xml:space="preserve">This is the </w:t>
      </w:r>
      <w:r w:rsidRPr="002F2104">
        <w:rPr>
          <w:rStyle w:val="Emphasis"/>
        </w:rPr>
        <w:t xml:space="preserve">Advanced </w:t>
      </w:r>
      <w:r>
        <w:rPr>
          <w:rStyle w:val="Emphasis"/>
        </w:rPr>
        <w:t>Function 2</w:t>
      </w:r>
      <w:r w:rsidRPr="002F2104">
        <w:t xml:space="preserve"> of the </w:t>
      </w:r>
      <w:r w:rsidRPr="002F2104">
        <w:rPr>
          <w:rStyle w:val="Emphasis"/>
        </w:rPr>
        <w:t>Project Assignment.</w:t>
      </w:r>
    </w:p>
  </w:footnote>
  <w:footnote w:id="3">
    <w:p w14:paraId="22A22330" w14:textId="7EF9FB9D" w:rsidR="009315A7" w:rsidRPr="00C71A3F" w:rsidRDefault="009315A7">
      <w:pPr>
        <w:pStyle w:val="FootnoteText"/>
      </w:pPr>
      <w:r>
        <w:rPr>
          <w:rStyle w:val="FootnoteReference"/>
        </w:rPr>
        <w:footnoteRef/>
      </w:r>
      <w:r w:rsidRPr="00C71A3F">
        <w:t xml:space="preserve"> This distinction is the on</w:t>
      </w:r>
      <w:r>
        <w:t>e proposed by M. Jackson in his paper “The World and the Machine”.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9BE03" w14:textId="0705784C" w:rsidR="009315A7" w:rsidRDefault="009315A7">
    <w:pPr>
      <w:pStyle w:val="Header"/>
      <w:pBdr>
        <w:bottom w:val="single" w:sz="6" w:space="1" w:color="auto"/>
      </w:pBdr>
    </w:pPr>
    <w:r w:rsidRPr="005454E6">
      <w:rPr>
        <w:lang w:val="it-IT"/>
      </w:rPr>
      <w:t>SafeStreets RASD – Abbo Accordi Bonetti</w:t>
    </w:r>
    <w:r>
      <w:ptab w:relativeTo="margin" w:alignment="center" w:leader="none"/>
    </w:r>
    <w:r>
      <w:ptab w:relativeTo="margin" w:alignment="right" w:leader="none"/>
    </w:r>
    <w:r>
      <w:fldChar w:fldCharType="begin"/>
    </w:r>
    <w:r w:rsidRPr="00CE4BFA">
      <w:rPr>
        <w:lang w:val="it-IT"/>
      </w:rPr>
      <w:instrText xml:space="preserve"> STYLEREF  "Titolo 1" \n  \* MERGEFORMAT </w:instrText>
    </w:r>
    <w:r>
      <w:fldChar w:fldCharType="separate"/>
    </w:r>
    <w:r w:rsidR="008F563C">
      <w:rPr>
        <w:b/>
        <w:bCs/>
        <w:noProof/>
        <w:lang w:val="en-US"/>
      </w:rPr>
      <w:t>Error! Use the Home tab to apply Titolo 1 to the text that you want to appear here.</w:t>
    </w:r>
    <w:r>
      <w:rPr>
        <w:noProof/>
      </w:rPr>
      <w:fldChar w:fldCharType="end"/>
    </w:r>
    <w:r>
      <w:t xml:space="preserve"> – </w:t>
    </w:r>
    <w:r>
      <w:fldChar w:fldCharType="begin"/>
    </w:r>
    <w:r>
      <w:instrText xml:space="preserve"> STYLEREF  "Titolo 1"  \* MERGEFORMAT </w:instrText>
    </w:r>
    <w:r>
      <w:fldChar w:fldCharType="separate"/>
    </w:r>
    <w:r w:rsidR="008F563C">
      <w:rPr>
        <w:b/>
        <w:bCs/>
        <w:noProof/>
        <w:lang w:val="en-US"/>
      </w:rPr>
      <w:t>Error! Use the Home tab to apply Titolo 1 to the text that you want to appear here.</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E6396F"/>
    <w:multiLevelType w:val="multilevel"/>
    <w:tmpl w:val="331040B4"/>
    <w:lvl w:ilvl="0">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482775B"/>
    <w:multiLevelType w:val="multilevel"/>
    <w:tmpl w:val="9BACC206"/>
    <w:lvl w:ilvl="0">
      <w:start w:val="1"/>
      <w:numFmt w:val="decimal"/>
      <w:pStyle w:val="Heading1"/>
      <w:lvlText w:val="%1"/>
      <w:lvlJc w:val="left"/>
      <w:pPr>
        <w:ind w:left="432" w:hanging="432"/>
      </w:pPr>
      <w:rPr>
        <w:rFonts w:hint="default"/>
      </w:rPr>
    </w:lvl>
    <w:lvl w:ilvl="1">
      <w:start w:val="1"/>
      <w:numFmt w:val="upperLetter"/>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D2C4E3E"/>
    <w:multiLevelType w:val="multilevel"/>
    <w:tmpl w:val="D8CA6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F8B5970"/>
    <w:multiLevelType w:val="hybridMultilevel"/>
    <w:tmpl w:val="A51EFD26"/>
    <w:lvl w:ilvl="0" w:tplc="4D762610">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1296AF8"/>
    <w:multiLevelType w:val="multilevel"/>
    <w:tmpl w:val="0C08E0C6"/>
    <w:lvl w:ilvl="0">
      <w:start w:val="1"/>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2CC20BC"/>
    <w:multiLevelType w:val="multilevel"/>
    <w:tmpl w:val="F1E0E2C8"/>
    <w:lvl w:ilvl="0">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DA418A1"/>
    <w:multiLevelType w:val="hybridMultilevel"/>
    <w:tmpl w:val="1E7497F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7" w15:restartNumberingAfterBreak="0">
    <w:nsid w:val="2DBB0C6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5A341AB"/>
    <w:multiLevelType w:val="hybridMultilevel"/>
    <w:tmpl w:val="1334FE9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9" w15:restartNumberingAfterBreak="0">
    <w:nsid w:val="46822EF2"/>
    <w:multiLevelType w:val="hybridMultilevel"/>
    <w:tmpl w:val="7332D5A6"/>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515A3824"/>
    <w:multiLevelType w:val="multilevel"/>
    <w:tmpl w:val="F050D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69A090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B5509B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F7647E6"/>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0135C7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58832A2"/>
    <w:multiLevelType w:val="hybridMultilevel"/>
    <w:tmpl w:val="434E5358"/>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6" w15:restartNumberingAfterBreak="0">
    <w:nsid w:val="7FA52E70"/>
    <w:multiLevelType w:val="hybridMultilevel"/>
    <w:tmpl w:val="1B8E57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2"/>
  </w:num>
  <w:num w:numId="3">
    <w:abstractNumId w:val="11"/>
  </w:num>
  <w:num w:numId="4">
    <w:abstractNumId w:val="13"/>
  </w:num>
  <w:num w:numId="5">
    <w:abstractNumId w:val="3"/>
  </w:num>
  <w:num w:numId="6">
    <w:abstractNumId w:val="10"/>
  </w:num>
  <w:num w:numId="7">
    <w:abstractNumId w:val="16"/>
  </w:num>
  <w:num w:numId="8">
    <w:abstractNumId w:val="6"/>
  </w:num>
  <w:num w:numId="9">
    <w:abstractNumId w:val="15"/>
  </w:num>
  <w:num w:numId="10">
    <w:abstractNumId w:val="7"/>
  </w:num>
  <w:num w:numId="11">
    <w:abstractNumId w:val="9"/>
  </w:num>
  <w:num w:numId="12">
    <w:abstractNumId w:val="0"/>
  </w:num>
  <w:num w:numId="13">
    <w:abstractNumId w:val="5"/>
  </w:num>
  <w:num w:numId="14">
    <w:abstractNumId w:val="4"/>
  </w:num>
  <w:num w:numId="15">
    <w:abstractNumId w:val="8"/>
  </w:num>
  <w:num w:numId="16">
    <w:abstractNumId w:val="14"/>
  </w:num>
  <w:num w:numId="17">
    <w:abstractNumId w:val="2"/>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ssimiliano Bonetti">
    <w15:presenceInfo w15:providerId="AD" w15:userId="S::10560496@polimi.it::c6d48bb8-a88f-4ed8-848d-0d016f4a48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5"/>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7BC"/>
    <w:rsid w:val="00013612"/>
    <w:rsid w:val="00024D2D"/>
    <w:rsid w:val="0003243A"/>
    <w:rsid w:val="00037DDB"/>
    <w:rsid w:val="00054095"/>
    <w:rsid w:val="00060C16"/>
    <w:rsid w:val="00072274"/>
    <w:rsid w:val="000779DC"/>
    <w:rsid w:val="00080AAF"/>
    <w:rsid w:val="00083412"/>
    <w:rsid w:val="000844AF"/>
    <w:rsid w:val="000951D3"/>
    <w:rsid w:val="000A2964"/>
    <w:rsid w:val="000A4192"/>
    <w:rsid w:val="000C2CD7"/>
    <w:rsid w:val="000C752E"/>
    <w:rsid w:val="000D090D"/>
    <w:rsid w:val="000D5B52"/>
    <w:rsid w:val="000D7837"/>
    <w:rsid w:val="000E22BE"/>
    <w:rsid w:val="000F037E"/>
    <w:rsid w:val="000F329C"/>
    <w:rsid w:val="001048B7"/>
    <w:rsid w:val="001073BC"/>
    <w:rsid w:val="001536BF"/>
    <w:rsid w:val="00156161"/>
    <w:rsid w:val="00176945"/>
    <w:rsid w:val="00184C04"/>
    <w:rsid w:val="001A137A"/>
    <w:rsid w:val="001E4FFC"/>
    <w:rsid w:val="00207612"/>
    <w:rsid w:val="0021639B"/>
    <w:rsid w:val="002244EA"/>
    <w:rsid w:val="00242A9D"/>
    <w:rsid w:val="002449A8"/>
    <w:rsid w:val="002457EA"/>
    <w:rsid w:val="00252E36"/>
    <w:rsid w:val="0025377F"/>
    <w:rsid w:val="00254102"/>
    <w:rsid w:val="00254E1B"/>
    <w:rsid w:val="002604F3"/>
    <w:rsid w:val="002823C0"/>
    <w:rsid w:val="0028664E"/>
    <w:rsid w:val="002A505C"/>
    <w:rsid w:val="002A6DFD"/>
    <w:rsid w:val="002C0C48"/>
    <w:rsid w:val="002C5767"/>
    <w:rsid w:val="002D0BE8"/>
    <w:rsid w:val="002D0F2E"/>
    <w:rsid w:val="002D1C5C"/>
    <w:rsid w:val="002D3A8E"/>
    <w:rsid w:val="002F6705"/>
    <w:rsid w:val="00305878"/>
    <w:rsid w:val="00315266"/>
    <w:rsid w:val="00320724"/>
    <w:rsid w:val="003274B5"/>
    <w:rsid w:val="003301DE"/>
    <w:rsid w:val="0033441A"/>
    <w:rsid w:val="00345595"/>
    <w:rsid w:val="00350181"/>
    <w:rsid w:val="0035104C"/>
    <w:rsid w:val="00357DE5"/>
    <w:rsid w:val="00365CC8"/>
    <w:rsid w:val="003723BF"/>
    <w:rsid w:val="00372883"/>
    <w:rsid w:val="00383172"/>
    <w:rsid w:val="003C1B4E"/>
    <w:rsid w:val="003D04C2"/>
    <w:rsid w:val="003E4B39"/>
    <w:rsid w:val="003E5C8B"/>
    <w:rsid w:val="003E7B08"/>
    <w:rsid w:val="0040291F"/>
    <w:rsid w:val="004320AB"/>
    <w:rsid w:val="00440FD2"/>
    <w:rsid w:val="00445B9B"/>
    <w:rsid w:val="004551D6"/>
    <w:rsid w:val="004573D8"/>
    <w:rsid w:val="004626F9"/>
    <w:rsid w:val="00465801"/>
    <w:rsid w:val="00476BDE"/>
    <w:rsid w:val="004842D3"/>
    <w:rsid w:val="00491EE6"/>
    <w:rsid w:val="00494F28"/>
    <w:rsid w:val="004A3AC6"/>
    <w:rsid w:val="004A7E15"/>
    <w:rsid w:val="004B60E1"/>
    <w:rsid w:val="004C3E0A"/>
    <w:rsid w:val="004C3EFC"/>
    <w:rsid w:val="004D0C3B"/>
    <w:rsid w:val="004D1676"/>
    <w:rsid w:val="004D2A55"/>
    <w:rsid w:val="004D3442"/>
    <w:rsid w:val="004E705C"/>
    <w:rsid w:val="004F344A"/>
    <w:rsid w:val="00504EBF"/>
    <w:rsid w:val="00521BB3"/>
    <w:rsid w:val="005454E6"/>
    <w:rsid w:val="00555DC6"/>
    <w:rsid w:val="00555F7F"/>
    <w:rsid w:val="00560600"/>
    <w:rsid w:val="00561F2F"/>
    <w:rsid w:val="0056327F"/>
    <w:rsid w:val="00564704"/>
    <w:rsid w:val="005842B3"/>
    <w:rsid w:val="005857E1"/>
    <w:rsid w:val="00590B78"/>
    <w:rsid w:val="00594778"/>
    <w:rsid w:val="005A38B0"/>
    <w:rsid w:val="005C251E"/>
    <w:rsid w:val="005C4B9C"/>
    <w:rsid w:val="005D21C8"/>
    <w:rsid w:val="005D33B0"/>
    <w:rsid w:val="005D49D3"/>
    <w:rsid w:val="005F059D"/>
    <w:rsid w:val="005F295C"/>
    <w:rsid w:val="005F5606"/>
    <w:rsid w:val="005F79BE"/>
    <w:rsid w:val="00610161"/>
    <w:rsid w:val="00615F7D"/>
    <w:rsid w:val="00621D6C"/>
    <w:rsid w:val="00624A15"/>
    <w:rsid w:val="006270B1"/>
    <w:rsid w:val="00633B5C"/>
    <w:rsid w:val="00661099"/>
    <w:rsid w:val="00662D01"/>
    <w:rsid w:val="00673BF9"/>
    <w:rsid w:val="006742B4"/>
    <w:rsid w:val="00674ABE"/>
    <w:rsid w:val="00683D18"/>
    <w:rsid w:val="00686418"/>
    <w:rsid w:val="006B5876"/>
    <w:rsid w:val="006C0288"/>
    <w:rsid w:val="006D0A3B"/>
    <w:rsid w:val="006D0B45"/>
    <w:rsid w:val="006D7545"/>
    <w:rsid w:val="006E2D76"/>
    <w:rsid w:val="006E472C"/>
    <w:rsid w:val="006E7D09"/>
    <w:rsid w:val="006F01B8"/>
    <w:rsid w:val="006F5076"/>
    <w:rsid w:val="00702C6F"/>
    <w:rsid w:val="00722B1B"/>
    <w:rsid w:val="00727880"/>
    <w:rsid w:val="00730F72"/>
    <w:rsid w:val="00750DB2"/>
    <w:rsid w:val="00761491"/>
    <w:rsid w:val="007626D9"/>
    <w:rsid w:val="0076661B"/>
    <w:rsid w:val="00771013"/>
    <w:rsid w:val="00787042"/>
    <w:rsid w:val="007870B0"/>
    <w:rsid w:val="00793A71"/>
    <w:rsid w:val="007A007E"/>
    <w:rsid w:val="007A39B6"/>
    <w:rsid w:val="007B0EA0"/>
    <w:rsid w:val="007B20EF"/>
    <w:rsid w:val="007C1AFB"/>
    <w:rsid w:val="007C3692"/>
    <w:rsid w:val="007C3AF4"/>
    <w:rsid w:val="007C4726"/>
    <w:rsid w:val="007D2147"/>
    <w:rsid w:val="007D4403"/>
    <w:rsid w:val="007E6179"/>
    <w:rsid w:val="007F0291"/>
    <w:rsid w:val="007F370E"/>
    <w:rsid w:val="007F4BCF"/>
    <w:rsid w:val="0082568F"/>
    <w:rsid w:val="008361E0"/>
    <w:rsid w:val="0083755E"/>
    <w:rsid w:val="00856ADF"/>
    <w:rsid w:val="0087387E"/>
    <w:rsid w:val="00886049"/>
    <w:rsid w:val="00893EF6"/>
    <w:rsid w:val="008B3087"/>
    <w:rsid w:val="008C10FC"/>
    <w:rsid w:val="008C287B"/>
    <w:rsid w:val="008D061A"/>
    <w:rsid w:val="008F563C"/>
    <w:rsid w:val="008F6011"/>
    <w:rsid w:val="00916EB0"/>
    <w:rsid w:val="00923A3C"/>
    <w:rsid w:val="00924FF1"/>
    <w:rsid w:val="009315A7"/>
    <w:rsid w:val="00937D3E"/>
    <w:rsid w:val="00965501"/>
    <w:rsid w:val="00967591"/>
    <w:rsid w:val="00972B5D"/>
    <w:rsid w:val="009A4816"/>
    <w:rsid w:val="009B74DB"/>
    <w:rsid w:val="009C5914"/>
    <w:rsid w:val="009D5F11"/>
    <w:rsid w:val="009E145A"/>
    <w:rsid w:val="00A03BFD"/>
    <w:rsid w:val="00A05C8F"/>
    <w:rsid w:val="00A079D7"/>
    <w:rsid w:val="00A21FA3"/>
    <w:rsid w:val="00A25102"/>
    <w:rsid w:val="00A35B56"/>
    <w:rsid w:val="00A40E12"/>
    <w:rsid w:val="00A43234"/>
    <w:rsid w:val="00A52DAA"/>
    <w:rsid w:val="00A53B41"/>
    <w:rsid w:val="00A84AE8"/>
    <w:rsid w:val="00A8793F"/>
    <w:rsid w:val="00A92957"/>
    <w:rsid w:val="00A9512F"/>
    <w:rsid w:val="00A96694"/>
    <w:rsid w:val="00AA26F0"/>
    <w:rsid w:val="00AE52E5"/>
    <w:rsid w:val="00AE627F"/>
    <w:rsid w:val="00AF04DA"/>
    <w:rsid w:val="00AF28D0"/>
    <w:rsid w:val="00B009D8"/>
    <w:rsid w:val="00B00E7B"/>
    <w:rsid w:val="00B047BC"/>
    <w:rsid w:val="00B0799A"/>
    <w:rsid w:val="00B10D20"/>
    <w:rsid w:val="00B13A87"/>
    <w:rsid w:val="00B16169"/>
    <w:rsid w:val="00B2323D"/>
    <w:rsid w:val="00B241E0"/>
    <w:rsid w:val="00B4114A"/>
    <w:rsid w:val="00B42E22"/>
    <w:rsid w:val="00B474E4"/>
    <w:rsid w:val="00B47BF5"/>
    <w:rsid w:val="00B51351"/>
    <w:rsid w:val="00B60A9F"/>
    <w:rsid w:val="00B94D62"/>
    <w:rsid w:val="00BA3A1A"/>
    <w:rsid w:val="00BA68E9"/>
    <w:rsid w:val="00BB2124"/>
    <w:rsid w:val="00BD49CD"/>
    <w:rsid w:val="00BE091D"/>
    <w:rsid w:val="00BE1330"/>
    <w:rsid w:val="00BE43CB"/>
    <w:rsid w:val="00BE773A"/>
    <w:rsid w:val="00BF05B9"/>
    <w:rsid w:val="00BF1B52"/>
    <w:rsid w:val="00BF2BED"/>
    <w:rsid w:val="00C027A2"/>
    <w:rsid w:val="00C0570B"/>
    <w:rsid w:val="00C3115D"/>
    <w:rsid w:val="00C34672"/>
    <w:rsid w:val="00C43A74"/>
    <w:rsid w:val="00C6259F"/>
    <w:rsid w:val="00C70F67"/>
    <w:rsid w:val="00C71A3F"/>
    <w:rsid w:val="00C76DC7"/>
    <w:rsid w:val="00C77EC5"/>
    <w:rsid w:val="00C81B5F"/>
    <w:rsid w:val="00C92AD5"/>
    <w:rsid w:val="00C942F3"/>
    <w:rsid w:val="00CA1B21"/>
    <w:rsid w:val="00CB335D"/>
    <w:rsid w:val="00CD0ED9"/>
    <w:rsid w:val="00CD53F3"/>
    <w:rsid w:val="00CE089F"/>
    <w:rsid w:val="00CE4BFA"/>
    <w:rsid w:val="00CE6A66"/>
    <w:rsid w:val="00CE6D37"/>
    <w:rsid w:val="00CF46D1"/>
    <w:rsid w:val="00CF6B2D"/>
    <w:rsid w:val="00CF6B9E"/>
    <w:rsid w:val="00CF7691"/>
    <w:rsid w:val="00D0340A"/>
    <w:rsid w:val="00D03713"/>
    <w:rsid w:val="00D03835"/>
    <w:rsid w:val="00D0556C"/>
    <w:rsid w:val="00D0606D"/>
    <w:rsid w:val="00D068B0"/>
    <w:rsid w:val="00D06A2D"/>
    <w:rsid w:val="00D14AEC"/>
    <w:rsid w:val="00D1555E"/>
    <w:rsid w:val="00D15D53"/>
    <w:rsid w:val="00D15EEC"/>
    <w:rsid w:val="00D20FE0"/>
    <w:rsid w:val="00D236CE"/>
    <w:rsid w:val="00D256A8"/>
    <w:rsid w:val="00D35201"/>
    <w:rsid w:val="00D63DBE"/>
    <w:rsid w:val="00D66159"/>
    <w:rsid w:val="00D702A2"/>
    <w:rsid w:val="00D74E54"/>
    <w:rsid w:val="00D7514E"/>
    <w:rsid w:val="00D770E9"/>
    <w:rsid w:val="00D83C94"/>
    <w:rsid w:val="00D86B30"/>
    <w:rsid w:val="00D9789D"/>
    <w:rsid w:val="00DA1E82"/>
    <w:rsid w:val="00DA228A"/>
    <w:rsid w:val="00DA49D4"/>
    <w:rsid w:val="00DA5D77"/>
    <w:rsid w:val="00DA73C1"/>
    <w:rsid w:val="00DA799D"/>
    <w:rsid w:val="00DB59DE"/>
    <w:rsid w:val="00DD3A4E"/>
    <w:rsid w:val="00DE28E4"/>
    <w:rsid w:val="00DE4AC2"/>
    <w:rsid w:val="00DF4A83"/>
    <w:rsid w:val="00E0452F"/>
    <w:rsid w:val="00E06398"/>
    <w:rsid w:val="00E1006B"/>
    <w:rsid w:val="00E103D7"/>
    <w:rsid w:val="00E10A17"/>
    <w:rsid w:val="00E1524D"/>
    <w:rsid w:val="00E24F60"/>
    <w:rsid w:val="00E26E91"/>
    <w:rsid w:val="00E33257"/>
    <w:rsid w:val="00E46DEA"/>
    <w:rsid w:val="00E5238E"/>
    <w:rsid w:val="00E66633"/>
    <w:rsid w:val="00E872D9"/>
    <w:rsid w:val="00E87787"/>
    <w:rsid w:val="00E92A04"/>
    <w:rsid w:val="00EA5171"/>
    <w:rsid w:val="00EB1E0F"/>
    <w:rsid w:val="00EB7D06"/>
    <w:rsid w:val="00EE7966"/>
    <w:rsid w:val="00F04C61"/>
    <w:rsid w:val="00F056ED"/>
    <w:rsid w:val="00F076E8"/>
    <w:rsid w:val="00F24DBC"/>
    <w:rsid w:val="00F32DCE"/>
    <w:rsid w:val="00F33F09"/>
    <w:rsid w:val="00F41F8C"/>
    <w:rsid w:val="00F43BFC"/>
    <w:rsid w:val="00F43D4B"/>
    <w:rsid w:val="00F7519D"/>
    <w:rsid w:val="00F80CE7"/>
    <w:rsid w:val="00F85E53"/>
    <w:rsid w:val="00FA2A6A"/>
    <w:rsid w:val="00FB0D46"/>
    <w:rsid w:val="00FB41E1"/>
    <w:rsid w:val="00FC4550"/>
    <w:rsid w:val="00FE5C63"/>
    <w:rsid w:val="00FF0A4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4DB5A0"/>
  <w15:chartTrackingRefBased/>
  <w15:docId w15:val="{985781F1-A678-4C2B-8FBE-6ABE82A3B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96694"/>
    <w:rPr>
      <w:rFonts w:ascii="Garamond" w:hAnsi="Garamond"/>
      <w:sz w:val="24"/>
      <w:lang w:val="en-GB"/>
    </w:rPr>
  </w:style>
  <w:style w:type="paragraph" w:styleId="Heading1">
    <w:name w:val="heading 1"/>
    <w:basedOn w:val="Normal"/>
    <w:next w:val="Normal"/>
    <w:link w:val="Heading1Char"/>
    <w:uiPriority w:val="9"/>
    <w:qFormat/>
    <w:rsid w:val="004D3442"/>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4D3442"/>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4D3442"/>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4D3442"/>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4D3442"/>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4D3442"/>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4D3442"/>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D3442"/>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D3442"/>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3442"/>
    <w:rPr>
      <w:rFonts w:asciiTheme="majorHAnsi" w:eastAsiaTheme="majorEastAsia" w:hAnsiTheme="majorHAnsi" w:cstheme="majorBidi"/>
      <w:b/>
      <w:bCs/>
      <w:smallCaps/>
      <w:color w:val="000000" w:themeColor="text1"/>
      <w:sz w:val="36"/>
      <w:szCs w:val="36"/>
      <w:lang w:val="en-GB"/>
    </w:rPr>
  </w:style>
  <w:style w:type="character" w:customStyle="1" w:styleId="Heading2Char">
    <w:name w:val="Heading 2 Char"/>
    <w:basedOn w:val="DefaultParagraphFont"/>
    <w:link w:val="Heading2"/>
    <w:uiPriority w:val="9"/>
    <w:rsid w:val="004D3442"/>
    <w:rPr>
      <w:rFonts w:asciiTheme="majorHAnsi" w:eastAsiaTheme="majorEastAsia" w:hAnsiTheme="majorHAnsi" w:cstheme="majorBidi"/>
      <w:b/>
      <w:bCs/>
      <w:smallCaps/>
      <w:color w:val="000000" w:themeColor="text1"/>
      <w:sz w:val="28"/>
      <w:szCs w:val="28"/>
      <w:lang w:val="en-GB"/>
    </w:rPr>
  </w:style>
  <w:style w:type="character" w:customStyle="1" w:styleId="Heading3Char">
    <w:name w:val="Heading 3 Char"/>
    <w:basedOn w:val="DefaultParagraphFont"/>
    <w:link w:val="Heading3"/>
    <w:uiPriority w:val="9"/>
    <w:rsid w:val="004D3442"/>
    <w:rPr>
      <w:rFonts w:asciiTheme="majorHAnsi" w:eastAsiaTheme="majorEastAsia" w:hAnsiTheme="majorHAnsi" w:cstheme="majorBidi"/>
      <w:b/>
      <w:bCs/>
      <w:color w:val="000000" w:themeColor="text1"/>
      <w:sz w:val="24"/>
      <w:lang w:val="en-GB"/>
    </w:rPr>
  </w:style>
  <w:style w:type="character" w:customStyle="1" w:styleId="Heading4Char">
    <w:name w:val="Heading 4 Char"/>
    <w:basedOn w:val="DefaultParagraphFont"/>
    <w:link w:val="Heading4"/>
    <w:uiPriority w:val="9"/>
    <w:rsid w:val="004D3442"/>
    <w:rPr>
      <w:rFonts w:asciiTheme="majorHAnsi" w:eastAsiaTheme="majorEastAsia" w:hAnsiTheme="majorHAnsi" w:cstheme="majorBidi"/>
      <w:b/>
      <w:bCs/>
      <w:i/>
      <w:iCs/>
      <w:color w:val="000000" w:themeColor="text1"/>
      <w:sz w:val="24"/>
      <w:lang w:val="en-GB"/>
    </w:rPr>
  </w:style>
  <w:style w:type="character" w:customStyle="1" w:styleId="Heading5Char">
    <w:name w:val="Heading 5 Char"/>
    <w:basedOn w:val="DefaultParagraphFont"/>
    <w:link w:val="Heading5"/>
    <w:uiPriority w:val="9"/>
    <w:semiHidden/>
    <w:rsid w:val="004D3442"/>
    <w:rPr>
      <w:rFonts w:asciiTheme="majorHAnsi" w:eastAsiaTheme="majorEastAsia" w:hAnsiTheme="majorHAnsi" w:cstheme="majorBidi"/>
      <w:color w:val="323E4F" w:themeColor="text2" w:themeShade="BF"/>
      <w:sz w:val="24"/>
      <w:lang w:val="en-GB"/>
    </w:rPr>
  </w:style>
  <w:style w:type="character" w:customStyle="1" w:styleId="Heading6Char">
    <w:name w:val="Heading 6 Char"/>
    <w:basedOn w:val="DefaultParagraphFont"/>
    <w:link w:val="Heading6"/>
    <w:uiPriority w:val="9"/>
    <w:semiHidden/>
    <w:rsid w:val="004D3442"/>
    <w:rPr>
      <w:rFonts w:asciiTheme="majorHAnsi" w:eastAsiaTheme="majorEastAsia" w:hAnsiTheme="majorHAnsi" w:cstheme="majorBidi"/>
      <w:i/>
      <w:iCs/>
      <w:color w:val="323E4F" w:themeColor="text2" w:themeShade="BF"/>
      <w:sz w:val="24"/>
      <w:lang w:val="en-GB"/>
    </w:rPr>
  </w:style>
  <w:style w:type="character" w:customStyle="1" w:styleId="Heading7Char">
    <w:name w:val="Heading 7 Char"/>
    <w:basedOn w:val="DefaultParagraphFont"/>
    <w:link w:val="Heading7"/>
    <w:uiPriority w:val="9"/>
    <w:semiHidden/>
    <w:rsid w:val="004D3442"/>
    <w:rPr>
      <w:rFonts w:asciiTheme="majorHAnsi" w:eastAsiaTheme="majorEastAsia" w:hAnsiTheme="majorHAnsi" w:cstheme="majorBidi"/>
      <w:i/>
      <w:iCs/>
      <w:color w:val="404040" w:themeColor="text1" w:themeTint="BF"/>
      <w:sz w:val="24"/>
      <w:lang w:val="en-GB"/>
    </w:rPr>
  </w:style>
  <w:style w:type="character" w:customStyle="1" w:styleId="Heading8Char">
    <w:name w:val="Heading 8 Char"/>
    <w:basedOn w:val="DefaultParagraphFont"/>
    <w:link w:val="Heading8"/>
    <w:uiPriority w:val="9"/>
    <w:semiHidden/>
    <w:rsid w:val="004D3442"/>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4D3442"/>
    <w:rPr>
      <w:rFonts w:asciiTheme="majorHAnsi" w:eastAsiaTheme="majorEastAsia" w:hAnsiTheme="majorHAnsi" w:cstheme="majorBidi"/>
      <w:i/>
      <w:iCs/>
      <w:color w:val="404040" w:themeColor="text1" w:themeTint="BF"/>
      <w:sz w:val="20"/>
      <w:szCs w:val="20"/>
      <w:lang w:val="en-GB"/>
    </w:rPr>
  </w:style>
  <w:style w:type="paragraph" w:styleId="Title">
    <w:name w:val="Title"/>
    <w:basedOn w:val="Normal"/>
    <w:next w:val="Normal"/>
    <w:link w:val="TitleChar"/>
    <w:uiPriority w:val="10"/>
    <w:qFormat/>
    <w:rsid w:val="00072274"/>
    <w:pPr>
      <w:spacing w:after="0" w:line="240" w:lineRule="auto"/>
      <w:contextualSpacing/>
      <w:jc w:val="center"/>
    </w:pPr>
    <w:rPr>
      <w:rFonts w:ascii="Roboto Black" w:eastAsiaTheme="majorEastAsia" w:hAnsi="Roboto Black" w:cstheme="majorBidi"/>
      <w:smallCaps/>
      <w:color w:val="000000" w:themeColor="text1"/>
      <w:sz w:val="56"/>
      <w:szCs w:val="56"/>
    </w:rPr>
  </w:style>
  <w:style w:type="character" w:customStyle="1" w:styleId="TitleChar">
    <w:name w:val="Title Char"/>
    <w:basedOn w:val="DefaultParagraphFont"/>
    <w:link w:val="Title"/>
    <w:uiPriority w:val="10"/>
    <w:rsid w:val="00072274"/>
    <w:rPr>
      <w:rFonts w:ascii="Roboto Black" w:eastAsiaTheme="majorEastAsia" w:hAnsi="Roboto Black" w:cstheme="majorBidi"/>
      <w:smallCaps/>
      <w:color w:val="000000" w:themeColor="text1"/>
      <w:sz w:val="56"/>
      <w:szCs w:val="56"/>
      <w:lang w:val="en-GB"/>
    </w:rPr>
  </w:style>
  <w:style w:type="paragraph" w:styleId="Caption">
    <w:name w:val="caption"/>
    <w:basedOn w:val="Normal"/>
    <w:next w:val="Normal"/>
    <w:uiPriority w:val="35"/>
    <w:unhideWhenUsed/>
    <w:qFormat/>
    <w:rsid w:val="004D3442"/>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4842D3"/>
    <w:pPr>
      <w:numPr>
        <w:ilvl w:val="1"/>
      </w:numPr>
      <w:jc w:val="center"/>
    </w:pPr>
    <w:rPr>
      <w:color w:val="5A5A5A" w:themeColor="text1" w:themeTint="A5"/>
      <w:spacing w:val="10"/>
    </w:rPr>
  </w:style>
  <w:style w:type="character" w:customStyle="1" w:styleId="SubtitleChar">
    <w:name w:val="Subtitle Char"/>
    <w:basedOn w:val="DefaultParagraphFont"/>
    <w:link w:val="Subtitle"/>
    <w:uiPriority w:val="11"/>
    <w:rsid w:val="004842D3"/>
    <w:rPr>
      <w:color w:val="5A5A5A" w:themeColor="text1" w:themeTint="A5"/>
      <w:spacing w:val="10"/>
    </w:rPr>
  </w:style>
  <w:style w:type="character" w:styleId="Strong">
    <w:name w:val="Strong"/>
    <w:basedOn w:val="DefaultParagraphFont"/>
    <w:uiPriority w:val="22"/>
    <w:qFormat/>
    <w:rsid w:val="004D3442"/>
    <w:rPr>
      <w:b/>
      <w:bCs/>
      <w:color w:val="000000" w:themeColor="text1"/>
    </w:rPr>
  </w:style>
  <w:style w:type="character" w:styleId="Emphasis">
    <w:name w:val="Emphasis"/>
    <w:basedOn w:val="DefaultParagraphFont"/>
    <w:uiPriority w:val="20"/>
    <w:qFormat/>
    <w:rsid w:val="004D3442"/>
    <w:rPr>
      <w:i/>
      <w:iCs/>
      <w:color w:val="auto"/>
    </w:rPr>
  </w:style>
  <w:style w:type="paragraph" w:styleId="NoSpacing">
    <w:name w:val="No Spacing"/>
    <w:uiPriority w:val="1"/>
    <w:qFormat/>
    <w:rsid w:val="004D3442"/>
    <w:pPr>
      <w:spacing w:after="0" w:line="240" w:lineRule="auto"/>
    </w:pPr>
  </w:style>
  <w:style w:type="paragraph" w:styleId="Quote">
    <w:name w:val="Quote"/>
    <w:basedOn w:val="Normal"/>
    <w:next w:val="Normal"/>
    <w:link w:val="QuoteChar"/>
    <w:uiPriority w:val="29"/>
    <w:qFormat/>
    <w:rsid w:val="004D3442"/>
    <w:pPr>
      <w:spacing w:before="160"/>
      <w:ind w:left="720" w:right="720"/>
    </w:pPr>
    <w:rPr>
      <w:i/>
      <w:iCs/>
      <w:color w:val="000000" w:themeColor="text1"/>
    </w:rPr>
  </w:style>
  <w:style w:type="character" w:customStyle="1" w:styleId="QuoteChar">
    <w:name w:val="Quote Char"/>
    <w:basedOn w:val="DefaultParagraphFont"/>
    <w:link w:val="Quote"/>
    <w:uiPriority w:val="29"/>
    <w:rsid w:val="004D3442"/>
    <w:rPr>
      <w:i/>
      <w:iCs/>
      <w:color w:val="000000" w:themeColor="text1"/>
    </w:rPr>
  </w:style>
  <w:style w:type="paragraph" w:styleId="IntenseQuote">
    <w:name w:val="Intense Quote"/>
    <w:basedOn w:val="Normal"/>
    <w:next w:val="Normal"/>
    <w:link w:val="IntenseQuoteChar"/>
    <w:uiPriority w:val="30"/>
    <w:qFormat/>
    <w:rsid w:val="004D3442"/>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4D3442"/>
    <w:rPr>
      <w:color w:val="000000" w:themeColor="text1"/>
      <w:shd w:val="clear" w:color="auto" w:fill="F2F2F2" w:themeFill="background1" w:themeFillShade="F2"/>
    </w:rPr>
  </w:style>
  <w:style w:type="character" w:styleId="SubtleEmphasis">
    <w:name w:val="Subtle Emphasis"/>
    <w:basedOn w:val="DefaultParagraphFont"/>
    <w:uiPriority w:val="19"/>
    <w:qFormat/>
    <w:rsid w:val="004D3442"/>
    <w:rPr>
      <w:i/>
      <w:iCs/>
      <w:color w:val="404040" w:themeColor="text1" w:themeTint="BF"/>
    </w:rPr>
  </w:style>
  <w:style w:type="character" w:styleId="IntenseEmphasis">
    <w:name w:val="Intense Emphasis"/>
    <w:basedOn w:val="DefaultParagraphFont"/>
    <w:uiPriority w:val="21"/>
    <w:qFormat/>
    <w:rsid w:val="004D3442"/>
    <w:rPr>
      <w:b/>
      <w:bCs/>
      <w:i/>
      <w:iCs/>
      <w:caps/>
    </w:rPr>
  </w:style>
  <w:style w:type="character" w:styleId="SubtleReference">
    <w:name w:val="Subtle Reference"/>
    <w:basedOn w:val="DefaultParagraphFont"/>
    <w:uiPriority w:val="31"/>
    <w:qFormat/>
    <w:rsid w:val="004D3442"/>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4D3442"/>
    <w:rPr>
      <w:b/>
      <w:bCs/>
      <w:smallCaps/>
      <w:u w:val="single"/>
    </w:rPr>
  </w:style>
  <w:style w:type="character" w:styleId="BookTitle">
    <w:name w:val="Book Title"/>
    <w:basedOn w:val="DefaultParagraphFont"/>
    <w:uiPriority w:val="33"/>
    <w:qFormat/>
    <w:rsid w:val="004D3442"/>
    <w:rPr>
      <w:b w:val="0"/>
      <w:bCs w:val="0"/>
      <w:smallCaps/>
      <w:spacing w:val="5"/>
    </w:rPr>
  </w:style>
  <w:style w:type="paragraph" w:styleId="TOCHeading">
    <w:name w:val="TOC Heading"/>
    <w:basedOn w:val="Heading1"/>
    <w:next w:val="Normal"/>
    <w:uiPriority w:val="39"/>
    <w:unhideWhenUsed/>
    <w:qFormat/>
    <w:rsid w:val="004D3442"/>
    <w:pPr>
      <w:outlineLvl w:val="9"/>
    </w:pPr>
  </w:style>
  <w:style w:type="paragraph" w:styleId="ListParagraph">
    <w:name w:val="List Paragraph"/>
    <w:basedOn w:val="Normal"/>
    <w:uiPriority w:val="34"/>
    <w:qFormat/>
    <w:rsid w:val="006F01B8"/>
    <w:pPr>
      <w:ind w:left="720"/>
      <w:contextualSpacing/>
    </w:pPr>
  </w:style>
  <w:style w:type="character" w:styleId="Hyperlink">
    <w:name w:val="Hyperlink"/>
    <w:basedOn w:val="DefaultParagraphFont"/>
    <w:uiPriority w:val="99"/>
    <w:unhideWhenUsed/>
    <w:rsid w:val="007C3AF4"/>
    <w:rPr>
      <w:i/>
      <w:color w:val="auto"/>
      <w:u w:val="none"/>
    </w:rPr>
  </w:style>
  <w:style w:type="character" w:styleId="UnresolvedMention">
    <w:name w:val="Unresolved Mention"/>
    <w:basedOn w:val="DefaultParagraphFont"/>
    <w:uiPriority w:val="99"/>
    <w:semiHidden/>
    <w:unhideWhenUsed/>
    <w:rsid w:val="00320724"/>
    <w:rPr>
      <w:color w:val="605E5C"/>
      <w:shd w:val="clear" w:color="auto" w:fill="E1DFDD"/>
    </w:rPr>
  </w:style>
  <w:style w:type="paragraph" w:styleId="BalloonText">
    <w:name w:val="Balloon Text"/>
    <w:basedOn w:val="Normal"/>
    <w:link w:val="BalloonTextChar"/>
    <w:uiPriority w:val="99"/>
    <w:semiHidden/>
    <w:unhideWhenUsed/>
    <w:rsid w:val="00372883"/>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72883"/>
    <w:rPr>
      <w:rFonts w:ascii="Times New Roman" w:hAnsi="Times New Roman" w:cs="Times New Roman"/>
      <w:sz w:val="18"/>
      <w:szCs w:val="18"/>
    </w:rPr>
  </w:style>
  <w:style w:type="paragraph" w:styleId="NormalWeb">
    <w:name w:val="Normal (Web)"/>
    <w:basedOn w:val="Normal"/>
    <w:uiPriority w:val="99"/>
    <w:unhideWhenUsed/>
    <w:rsid w:val="00C3115D"/>
    <w:pPr>
      <w:spacing w:before="100" w:beforeAutospacing="1" w:after="100" w:afterAutospacing="1" w:line="240" w:lineRule="auto"/>
    </w:pPr>
    <w:rPr>
      <w:rFonts w:ascii="Times New Roman" w:eastAsia="Times New Roman" w:hAnsi="Times New Roman" w:cs="Times New Roman"/>
      <w:szCs w:val="24"/>
    </w:rPr>
  </w:style>
  <w:style w:type="character" w:styleId="CommentReference">
    <w:name w:val="annotation reference"/>
    <w:basedOn w:val="DefaultParagraphFont"/>
    <w:uiPriority w:val="99"/>
    <w:semiHidden/>
    <w:unhideWhenUsed/>
    <w:rsid w:val="00D7514E"/>
    <w:rPr>
      <w:sz w:val="16"/>
      <w:szCs w:val="16"/>
    </w:rPr>
  </w:style>
  <w:style w:type="paragraph" w:styleId="CommentText">
    <w:name w:val="annotation text"/>
    <w:basedOn w:val="Normal"/>
    <w:link w:val="CommentTextChar"/>
    <w:uiPriority w:val="99"/>
    <w:semiHidden/>
    <w:unhideWhenUsed/>
    <w:rsid w:val="00D7514E"/>
    <w:pPr>
      <w:spacing w:line="240" w:lineRule="auto"/>
    </w:pPr>
    <w:rPr>
      <w:sz w:val="20"/>
      <w:szCs w:val="20"/>
    </w:rPr>
  </w:style>
  <w:style w:type="character" w:customStyle="1" w:styleId="CommentTextChar">
    <w:name w:val="Comment Text Char"/>
    <w:basedOn w:val="DefaultParagraphFont"/>
    <w:link w:val="CommentText"/>
    <w:uiPriority w:val="99"/>
    <w:semiHidden/>
    <w:rsid w:val="00D7514E"/>
    <w:rPr>
      <w:sz w:val="20"/>
      <w:szCs w:val="20"/>
    </w:rPr>
  </w:style>
  <w:style w:type="paragraph" w:styleId="CommentSubject">
    <w:name w:val="annotation subject"/>
    <w:basedOn w:val="CommentText"/>
    <w:next w:val="CommentText"/>
    <w:link w:val="CommentSubjectChar"/>
    <w:uiPriority w:val="99"/>
    <w:semiHidden/>
    <w:unhideWhenUsed/>
    <w:rsid w:val="00D7514E"/>
    <w:rPr>
      <w:b/>
      <w:bCs/>
    </w:rPr>
  </w:style>
  <w:style w:type="character" w:customStyle="1" w:styleId="CommentSubjectChar">
    <w:name w:val="Comment Subject Char"/>
    <w:basedOn w:val="CommentTextChar"/>
    <w:link w:val="CommentSubject"/>
    <w:uiPriority w:val="99"/>
    <w:semiHidden/>
    <w:rsid w:val="00D7514E"/>
    <w:rPr>
      <w:b/>
      <w:bCs/>
      <w:sz w:val="20"/>
      <w:szCs w:val="20"/>
    </w:rPr>
  </w:style>
  <w:style w:type="paragraph" w:styleId="FootnoteText">
    <w:name w:val="footnote text"/>
    <w:basedOn w:val="Normal"/>
    <w:link w:val="FootnoteTextChar"/>
    <w:uiPriority w:val="99"/>
    <w:semiHidden/>
    <w:unhideWhenUsed/>
    <w:rsid w:val="00E10A1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10A17"/>
    <w:rPr>
      <w:sz w:val="20"/>
      <w:szCs w:val="20"/>
    </w:rPr>
  </w:style>
  <w:style w:type="character" w:styleId="FootnoteReference">
    <w:name w:val="footnote reference"/>
    <w:basedOn w:val="DefaultParagraphFont"/>
    <w:uiPriority w:val="99"/>
    <w:semiHidden/>
    <w:unhideWhenUsed/>
    <w:rsid w:val="00E10A17"/>
    <w:rPr>
      <w:vertAlign w:val="superscript"/>
    </w:rPr>
  </w:style>
  <w:style w:type="paragraph" w:styleId="Header">
    <w:name w:val="header"/>
    <w:basedOn w:val="Normal"/>
    <w:link w:val="HeaderChar"/>
    <w:uiPriority w:val="99"/>
    <w:unhideWhenUsed/>
    <w:rsid w:val="007B0EA0"/>
    <w:pPr>
      <w:tabs>
        <w:tab w:val="center" w:pos="4819"/>
        <w:tab w:val="right" w:pos="9638"/>
      </w:tabs>
      <w:spacing w:after="0" w:line="240" w:lineRule="auto"/>
    </w:pPr>
  </w:style>
  <w:style w:type="character" w:customStyle="1" w:styleId="HeaderChar">
    <w:name w:val="Header Char"/>
    <w:basedOn w:val="DefaultParagraphFont"/>
    <w:link w:val="Header"/>
    <w:uiPriority w:val="99"/>
    <w:rsid w:val="007B0EA0"/>
  </w:style>
  <w:style w:type="paragraph" w:styleId="Footer">
    <w:name w:val="footer"/>
    <w:basedOn w:val="Normal"/>
    <w:link w:val="FooterChar"/>
    <w:uiPriority w:val="99"/>
    <w:unhideWhenUsed/>
    <w:rsid w:val="007B0EA0"/>
    <w:pPr>
      <w:tabs>
        <w:tab w:val="center" w:pos="4819"/>
        <w:tab w:val="right" w:pos="9638"/>
      </w:tabs>
      <w:spacing w:after="0" w:line="240" w:lineRule="auto"/>
    </w:pPr>
  </w:style>
  <w:style w:type="character" w:customStyle="1" w:styleId="FooterChar">
    <w:name w:val="Footer Char"/>
    <w:basedOn w:val="DefaultParagraphFont"/>
    <w:link w:val="Footer"/>
    <w:uiPriority w:val="99"/>
    <w:rsid w:val="007B0EA0"/>
  </w:style>
  <w:style w:type="character" w:styleId="PlaceholderText">
    <w:name w:val="Placeholder Text"/>
    <w:basedOn w:val="DefaultParagraphFont"/>
    <w:uiPriority w:val="99"/>
    <w:semiHidden/>
    <w:rsid w:val="007B0EA0"/>
    <w:rPr>
      <w:color w:val="808080"/>
    </w:rPr>
  </w:style>
  <w:style w:type="character" w:styleId="FollowedHyperlink">
    <w:name w:val="FollowedHyperlink"/>
    <w:basedOn w:val="DefaultParagraphFont"/>
    <w:uiPriority w:val="99"/>
    <w:unhideWhenUsed/>
    <w:rsid w:val="00DA73C1"/>
    <w:rPr>
      <w:i/>
      <w:color w:val="auto"/>
      <w:u w:val="none"/>
    </w:rPr>
  </w:style>
  <w:style w:type="table" w:styleId="TableGrid">
    <w:name w:val="Table Grid"/>
    <w:basedOn w:val="TableNormal"/>
    <w:uiPriority w:val="39"/>
    <w:rsid w:val="007C3A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56327F"/>
    <w:pPr>
      <w:spacing w:before="100" w:beforeAutospacing="1" w:after="100" w:afterAutospacing="1" w:line="240" w:lineRule="auto"/>
    </w:pPr>
    <w:rPr>
      <w:rFonts w:ascii="Times New Roman" w:eastAsia="Times New Roman" w:hAnsi="Times New Roman" w:cs="Times New Roman"/>
      <w:szCs w:val="24"/>
    </w:rPr>
  </w:style>
  <w:style w:type="paragraph" w:styleId="TOC1">
    <w:name w:val="toc 1"/>
    <w:basedOn w:val="Normal"/>
    <w:next w:val="Normal"/>
    <w:autoRedefine/>
    <w:uiPriority w:val="39"/>
    <w:unhideWhenUsed/>
    <w:rsid w:val="00E24F60"/>
    <w:pPr>
      <w:spacing w:after="100"/>
    </w:pPr>
  </w:style>
  <w:style w:type="paragraph" w:styleId="TOC2">
    <w:name w:val="toc 2"/>
    <w:basedOn w:val="Normal"/>
    <w:next w:val="Normal"/>
    <w:autoRedefine/>
    <w:uiPriority w:val="39"/>
    <w:unhideWhenUsed/>
    <w:rsid w:val="00E24F60"/>
    <w:pPr>
      <w:spacing w:after="100"/>
      <w:ind w:left="240"/>
    </w:pPr>
  </w:style>
  <w:style w:type="paragraph" w:styleId="TOC3">
    <w:name w:val="toc 3"/>
    <w:basedOn w:val="Normal"/>
    <w:next w:val="Normal"/>
    <w:autoRedefine/>
    <w:uiPriority w:val="39"/>
    <w:unhideWhenUsed/>
    <w:rsid w:val="00E24F60"/>
    <w:pPr>
      <w:spacing w:after="100"/>
      <w:ind w:left="480"/>
    </w:pPr>
  </w:style>
  <w:style w:type="table" w:styleId="PlainTable5">
    <w:name w:val="Plain Table 5"/>
    <w:basedOn w:val="TableNormal"/>
    <w:uiPriority w:val="45"/>
    <w:rsid w:val="005F295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CB335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283797">
      <w:bodyDiv w:val="1"/>
      <w:marLeft w:val="0"/>
      <w:marRight w:val="0"/>
      <w:marTop w:val="0"/>
      <w:marBottom w:val="0"/>
      <w:divBdr>
        <w:top w:val="none" w:sz="0" w:space="0" w:color="auto"/>
        <w:left w:val="none" w:sz="0" w:space="0" w:color="auto"/>
        <w:bottom w:val="none" w:sz="0" w:space="0" w:color="auto"/>
        <w:right w:val="none" w:sz="0" w:space="0" w:color="auto"/>
      </w:divBdr>
      <w:divsChild>
        <w:div w:id="349990336">
          <w:marLeft w:val="0"/>
          <w:marRight w:val="0"/>
          <w:marTop w:val="0"/>
          <w:marBottom w:val="0"/>
          <w:divBdr>
            <w:top w:val="none" w:sz="0" w:space="0" w:color="auto"/>
            <w:left w:val="none" w:sz="0" w:space="0" w:color="auto"/>
            <w:bottom w:val="none" w:sz="0" w:space="0" w:color="auto"/>
            <w:right w:val="none" w:sz="0" w:space="0" w:color="auto"/>
          </w:divBdr>
          <w:divsChild>
            <w:div w:id="1579753701">
              <w:marLeft w:val="0"/>
              <w:marRight w:val="0"/>
              <w:marTop w:val="0"/>
              <w:marBottom w:val="0"/>
              <w:divBdr>
                <w:top w:val="none" w:sz="0" w:space="0" w:color="auto"/>
                <w:left w:val="none" w:sz="0" w:space="0" w:color="auto"/>
                <w:bottom w:val="none" w:sz="0" w:space="0" w:color="auto"/>
                <w:right w:val="none" w:sz="0" w:space="0" w:color="auto"/>
              </w:divBdr>
            </w:div>
            <w:div w:id="187749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66746">
      <w:bodyDiv w:val="1"/>
      <w:marLeft w:val="0"/>
      <w:marRight w:val="0"/>
      <w:marTop w:val="0"/>
      <w:marBottom w:val="0"/>
      <w:divBdr>
        <w:top w:val="none" w:sz="0" w:space="0" w:color="auto"/>
        <w:left w:val="none" w:sz="0" w:space="0" w:color="auto"/>
        <w:bottom w:val="none" w:sz="0" w:space="0" w:color="auto"/>
        <w:right w:val="none" w:sz="0" w:space="0" w:color="auto"/>
      </w:divBdr>
      <w:divsChild>
        <w:div w:id="1942452883">
          <w:marLeft w:val="0"/>
          <w:marRight w:val="0"/>
          <w:marTop w:val="0"/>
          <w:marBottom w:val="0"/>
          <w:divBdr>
            <w:top w:val="none" w:sz="0" w:space="0" w:color="auto"/>
            <w:left w:val="none" w:sz="0" w:space="0" w:color="auto"/>
            <w:bottom w:val="none" w:sz="0" w:space="0" w:color="auto"/>
            <w:right w:val="none" w:sz="0" w:space="0" w:color="auto"/>
          </w:divBdr>
          <w:divsChild>
            <w:div w:id="1617716881">
              <w:marLeft w:val="0"/>
              <w:marRight w:val="0"/>
              <w:marTop w:val="0"/>
              <w:marBottom w:val="0"/>
              <w:divBdr>
                <w:top w:val="none" w:sz="0" w:space="0" w:color="auto"/>
                <w:left w:val="none" w:sz="0" w:space="0" w:color="auto"/>
                <w:bottom w:val="none" w:sz="0" w:space="0" w:color="auto"/>
                <w:right w:val="none" w:sz="0" w:space="0" w:color="auto"/>
              </w:divBdr>
              <w:divsChild>
                <w:div w:id="6858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76380">
      <w:bodyDiv w:val="1"/>
      <w:marLeft w:val="0"/>
      <w:marRight w:val="0"/>
      <w:marTop w:val="0"/>
      <w:marBottom w:val="0"/>
      <w:divBdr>
        <w:top w:val="none" w:sz="0" w:space="0" w:color="auto"/>
        <w:left w:val="none" w:sz="0" w:space="0" w:color="auto"/>
        <w:bottom w:val="none" w:sz="0" w:space="0" w:color="auto"/>
        <w:right w:val="none" w:sz="0" w:space="0" w:color="auto"/>
      </w:divBdr>
      <w:divsChild>
        <w:div w:id="54816936">
          <w:marLeft w:val="0"/>
          <w:marRight w:val="0"/>
          <w:marTop w:val="0"/>
          <w:marBottom w:val="0"/>
          <w:divBdr>
            <w:top w:val="none" w:sz="0" w:space="0" w:color="auto"/>
            <w:left w:val="none" w:sz="0" w:space="0" w:color="auto"/>
            <w:bottom w:val="none" w:sz="0" w:space="0" w:color="auto"/>
            <w:right w:val="none" w:sz="0" w:space="0" w:color="auto"/>
          </w:divBdr>
          <w:divsChild>
            <w:div w:id="874390357">
              <w:marLeft w:val="0"/>
              <w:marRight w:val="0"/>
              <w:marTop w:val="0"/>
              <w:marBottom w:val="0"/>
              <w:divBdr>
                <w:top w:val="none" w:sz="0" w:space="0" w:color="auto"/>
                <w:left w:val="none" w:sz="0" w:space="0" w:color="auto"/>
                <w:bottom w:val="none" w:sz="0" w:space="0" w:color="auto"/>
                <w:right w:val="none" w:sz="0" w:space="0" w:color="auto"/>
              </w:divBdr>
              <w:divsChild>
                <w:div w:id="18123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699494">
      <w:bodyDiv w:val="1"/>
      <w:marLeft w:val="0"/>
      <w:marRight w:val="0"/>
      <w:marTop w:val="0"/>
      <w:marBottom w:val="0"/>
      <w:divBdr>
        <w:top w:val="none" w:sz="0" w:space="0" w:color="auto"/>
        <w:left w:val="none" w:sz="0" w:space="0" w:color="auto"/>
        <w:bottom w:val="none" w:sz="0" w:space="0" w:color="auto"/>
        <w:right w:val="none" w:sz="0" w:space="0" w:color="auto"/>
      </w:divBdr>
    </w:div>
    <w:div w:id="310401822">
      <w:bodyDiv w:val="1"/>
      <w:marLeft w:val="0"/>
      <w:marRight w:val="0"/>
      <w:marTop w:val="0"/>
      <w:marBottom w:val="0"/>
      <w:divBdr>
        <w:top w:val="none" w:sz="0" w:space="0" w:color="auto"/>
        <w:left w:val="none" w:sz="0" w:space="0" w:color="auto"/>
        <w:bottom w:val="none" w:sz="0" w:space="0" w:color="auto"/>
        <w:right w:val="none" w:sz="0" w:space="0" w:color="auto"/>
      </w:divBdr>
    </w:div>
    <w:div w:id="973831412">
      <w:bodyDiv w:val="1"/>
      <w:marLeft w:val="0"/>
      <w:marRight w:val="0"/>
      <w:marTop w:val="0"/>
      <w:marBottom w:val="0"/>
      <w:divBdr>
        <w:top w:val="none" w:sz="0" w:space="0" w:color="auto"/>
        <w:left w:val="none" w:sz="0" w:space="0" w:color="auto"/>
        <w:bottom w:val="none" w:sz="0" w:space="0" w:color="auto"/>
        <w:right w:val="none" w:sz="0" w:space="0" w:color="auto"/>
      </w:divBdr>
      <w:divsChild>
        <w:div w:id="1948191990">
          <w:marLeft w:val="0"/>
          <w:marRight w:val="0"/>
          <w:marTop w:val="0"/>
          <w:marBottom w:val="0"/>
          <w:divBdr>
            <w:top w:val="none" w:sz="0" w:space="0" w:color="auto"/>
            <w:left w:val="none" w:sz="0" w:space="0" w:color="auto"/>
            <w:bottom w:val="none" w:sz="0" w:space="0" w:color="auto"/>
            <w:right w:val="none" w:sz="0" w:space="0" w:color="auto"/>
          </w:divBdr>
          <w:divsChild>
            <w:div w:id="1333485030">
              <w:marLeft w:val="0"/>
              <w:marRight w:val="0"/>
              <w:marTop w:val="0"/>
              <w:marBottom w:val="0"/>
              <w:divBdr>
                <w:top w:val="none" w:sz="0" w:space="0" w:color="auto"/>
                <w:left w:val="none" w:sz="0" w:space="0" w:color="auto"/>
                <w:bottom w:val="none" w:sz="0" w:space="0" w:color="auto"/>
                <w:right w:val="none" w:sz="0" w:space="0" w:color="auto"/>
              </w:divBdr>
              <w:divsChild>
                <w:div w:id="96516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162837">
      <w:bodyDiv w:val="1"/>
      <w:marLeft w:val="0"/>
      <w:marRight w:val="0"/>
      <w:marTop w:val="0"/>
      <w:marBottom w:val="0"/>
      <w:divBdr>
        <w:top w:val="none" w:sz="0" w:space="0" w:color="auto"/>
        <w:left w:val="none" w:sz="0" w:space="0" w:color="auto"/>
        <w:bottom w:val="none" w:sz="0" w:space="0" w:color="auto"/>
        <w:right w:val="none" w:sz="0" w:space="0" w:color="auto"/>
      </w:divBdr>
      <w:divsChild>
        <w:div w:id="620234991">
          <w:marLeft w:val="0"/>
          <w:marRight w:val="0"/>
          <w:marTop w:val="0"/>
          <w:marBottom w:val="0"/>
          <w:divBdr>
            <w:top w:val="none" w:sz="0" w:space="0" w:color="auto"/>
            <w:left w:val="none" w:sz="0" w:space="0" w:color="auto"/>
            <w:bottom w:val="none" w:sz="0" w:space="0" w:color="auto"/>
            <w:right w:val="none" w:sz="0" w:space="0" w:color="auto"/>
          </w:divBdr>
          <w:divsChild>
            <w:div w:id="415133591">
              <w:marLeft w:val="0"/>
              <w:marRight w:val="0"/>
              <w:marTop w:val="0"/>
              <w:marBottom w:val="0"/>
              <w:divBdr>
                <w:top w:val="none" w:sz="0" w:space="0" w:color="auto"/>
                <w:left w:val="none" w:sz="0" w:space="0" w:color="auto"/>
                <w:bottom w:val="none" w:sz="0" w:space="0" w:color="auto"/>
                <w:right w:val="none" w:sz="0" w:space="0" w:color="auto"/>
              </w:divBdr>
              <w:divsChild>
                <w:div w:id="29368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898149">
      <w:bodyDiv w:val="1"/>
      <w:marLeft w:val="0"/>
      <w:marRight w:val="0"/>
      <w:marTop w:val="0"/>
      <w:marBottom w:val="0"/>
      <w:divBdr>
        <w:top w:val="none" w:sz="0" w:space="0" w:color="auto"/>
        <w:left w:val="none" w:sz="0" w:space="0" w:color="auto"/>
        <w:bottom w:val="none" w:sz="0" w:space="0" w:color="auto"/>
        <w:right w:val="none" w:sz="0" w:space="0" w:color="auto"/>
      </w:divBdr>
    </w:div>
    <w:div w:id="1227717190">
      <w:bodyDiv w:val="1"/>
      <w:marLeft w:val="0"/>
      <w:marRight w:val="0"/>
      <w:marTop w:val="0"/>
      <w:marBottom w:val="0"/>
      <w:divBdr>
        <w:top w:val="none" w:sz="0" w:space="0" w:color="auto"/>
        <w:left w:val="none" w:sz="0" w:space="0" w:color="auto"/>
        <w:bottom w:val="none" w:sz="0" w:space="0" w:color="auto"/>
        <w:right w:val="none" w:sz="0" w:space="0" w:color="auto"/>
      </w:divBdr>
      <w:divsChild>
        <w:div w:id="412363117">
          <w:marLeft w:val="0"/>
          <w:marRight w:val="0"/>
          <w:marTop w:val="0"/>
          <w:marBottom w:val="0"/>
          <w:divBdr>
            <w:top w:val="none" w:sz="0" w:space="0" w:color="auto"/>
            <w:left w:val="none" w:sz="0" w:space="0" w:color="auto"/>
            <w:bottom w:val="none" w:sz="0" w:space="0" w:color="auto"/>
            <w:right w:val="none" w:sz="0" w:space="0" w:color="auto"/>
          </w:divBdr>
          <w:divsChild>
            <w:div w:id="1641304113">
              <w:marLeft w:val="0"/>
              <w:marRight w:val="0"/>
              <w:marTop w:val="0"/>
              <w:marBottom w:val="0"/>
              <w:divBdr>
                <w:top w:val="none" w:sz="0" w:space="0" w:color="auto"/>
                <w:left w:val="none" w:sz="0" w:space="0" w:color="auto"/>
                <w:bottom w:val="none" w:sz="0" w:space="0" w:color="auto"/>
                <w:right w:val="none" w:sz="0" w:space="0" w:color="auto"/>
              </w:divBdr>
              <w:divsChild>
                <w:div w:id="66736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171853">
      <w:bodyDiv w:val="1"/>
      <w:marLeft w:val="0"/>
      <w:marRight w:val="0"/>
      <w:marTop w:val="0"/>
      <w:marBottom w:val="0"/>
      <w:divBdr>
        <w:top w:val="none" w:sz="0" w:space="0" w:color="auto"/>
        <w:left w:val="none" w:sz="0" w:space="0" w:color="auto"/>
        <w:bottom w:val="none" w:sz="0" w:space="0" w:color="auto"/>
        <w:right w:val="none" w:sz="0" w:space="0" w:color="auto"/>
      </w:divBdr>
      <w:divsChild>
        <w:div w:id="432093580">
          <w:marLeft w:val="0"/>
          <w:marRight w:val="0"/>
          <w:marTop w:val="0"/>
          <w:marBottom w:val="0"/>
          <w:divBdr>
            <w:top w:val="none" w:sz="0" w:space="0" w:color="auto"/>
            <w:left w:val="none" w:sz="0" w:space="0" w:color="auto"/>
            <w:bottom w:val="none" w:sz="0" w:space="0" w:color="auto"/>
            <w:right w:val="none" w:sz="0" w:space="0" w:color="auto"/>
          </w:divBdr>
          <w:divsChild>
            <w:div w:id="1993949902">
              <w:marLeft w:val="0"/>
              <w:marRight w:val="0"/>
              <w:marTop w:val="0"/>
              <w:marBottom w:val="0"/>
              <w:divBdr>
                <w:top w:val="none" w:sz="0" w:space="0" w:color="auto"/>
                <w:left w:val="none" w:sz="0" w:space="0" w:color="auto"/>
                <w:bottom w:val="none" w:sz="0" w:space="0" w:color="auto"/>
                <w:right w:val="none" w:sz="0" w:space="0" w:color="auto"/>
              </w:divBdr>
            </w:div>
            <w:div w:id="116871995">
              <w:marLeft w:val="0"/>
              <w:marRight w:val="0"/>
              <w:marTop w:val="0"/>
              <w:marBottom w:val="0"/>
              <w:divBdr>
                <w:top w:val="none" w:sz="0" w:space="0" w:color="auto"/>
                <w:left w:val="none" w:sz="0" w:space="0" w:color="auto"/>
                <w:bottom w:val="none" w:sz="0" w:space="0" w:color="auto"/>
                <w:right w:val="none" w:sz="0" w:space="0" w:color="auto"/>
              </w:divBdr>
            </w:div>
            <w:div w:id="788933935">
              <w:marLeft w:val="0"/>
              <w:marRight w:val="0"/>
              <w:marTop w:val="0"/>
              <w:marBottom w:val="0"/>
              <w:divBdr>
                <w:top w:val="none" w:sz="0" w:space="0" w:color="auto"/>
                <w:left w:val="none" w:sz="0" w:space="0" w:color="auto"/>
                <w:bottom w:val="none" w:sz="0" w:space="0" w:color="auto"/>
                <w:right w:val="none" w:sz="0" w:space="0" w:color="auto"/>
              </w:divBdr>
            </w:div>
            <w:div w:id="51001236">
              <w:marLeft w:val="0"/>
              <w:marRight w:val="0"/>
              <w:marTop w:val="0"/>
              <w:marBottom w:val="0"/>
              <w:divBdr>
                <w:top w:val="none" w:sz="0" w:space="0" w:color="auto"/>
                <w:left w:val="none" w:sz="0" w:space="0" w:color="auto"/>
                <w:bottom w:val="none" w:sz="0" w:space="0" w:color="auto"/>
                <w:right w:val="none" w:sz="0" w:space="0" w:color="auto"/>
              </w:divBdr>
            </w:div>
            <w:div w:id="1395355132">
              <w:marLeft w:val="0"/>
              <w:marRight w:val="0"/>
              <w:marTop w:val="0"/>
              <w:marBottom w:val="0"/>
              <w:divBdr>
                <w:top w:val="none" w:sz="0" w:space="0" w:color="auto"/>
                <w:left w:val="none" w:sz="0" w:space="0" w:color="auto"/>
                <w:bottom w:val="none" w:sz="0" w:space="0" w:color="auto"/>
                <w:right w:val="none" w:sz="0" w:space="0" w:color="auto"/>
              </w:divBdr>
            </w:div>
            <w:div w:id="2114352113">
              <w:marLeft w:val="0"/>
              <w:marRight w:val="0"/>
              <w:marTop w:val="0"/>
              <w:marBottom w:val="0"/>
              <w:divBdr>
                <w:top w:val="none" w:sz="0" w:space="0" w:color="auto"/>
                <w:left w:val="none" w:sz="0" w:space="0" w:color="auto"/>
                <w:bottom w:val="none" w:sz="0" w:space="0" w:color="auto"/>
                <w:right w:val="none" w:sz="0" w:space="0" w:color="auto"/>
              </w:divBdr>
            </w:div>
            <w:div w:id="292256239">
              <w:marLeft w:val="0"/>
              <w:marRight w:val="0"/>
              <w:marTop w:val="0"/>
              <w:marBottom w:val="0"/>
              <w:divBdr>
                <w:top w:val="none" w:sz="0" w:space="0" w:color="auto"/>
                <w:left w:val="none" w:sz="0" w:space="0" w:color="auto"/>
                <w:bottom w:val="none" w:sz="0" w:space="0" w:color="auto"/>
                <w:right w:val="none" w:sz="0" w:space="0" w:color="auto"/>
              </w:divBdr>
            </w:div>
            <w:div w:id="1627393300">
              <w:marLeft w:val="0"/>
              <w:marRight w:val="0"/>
              <w:marTop w:val="0"/>
              <w:marBottom w:val="0"/>
              <w:divBdr>
                <w:top w:val="none" w:sz="0" w:space="0" w:color="auto"/>
                <w:left w:val="none" w:sz="0" w:space="0" w:color="auto"/>
                <w:bottom w:val="none" w:sz="0" w:space="0" w:color="auto"/>
                <w:right w:val="none" w:sz="0" w:space="0" w:color="auto"/>
              </w:divBdr>
            </w:div>
            <w:div w:id="1153763734">
              <w:marLeft w:val="0"/>
              <w:marRight w:val="0"/>
              <w:marTop w:val="0"/>
              <w:marBottom w:val="0"/>
              <w:divBdr>
                <w:top w:val="none" w:sz="0" w:space="0" w:color="auto"/>
                <w:left w:val="none" w:sz="0" w:space="0" w:color="auto"/>
                <w:bottom w:val="none" w:sz="0" w:space="0" w:color="auto"/>
                <w:right w:val="none" w:sz="0" w:space="0" w:color="auto"/>
              </w:divBdr>
            </w:div>
            <w:div w:id="1494106142">
              <w:marLeft w:val="0"/>
              <w:marRight w:val="0"/>
              <w:marTop w:val="0"/>
              <w:marBottom w:val="0"/>
              <w:divBdr>
                <w:top w:val="none" w:sz="0" w:space="0" w:color="auto"/>
                <w:left w:val="none" w:sz="0" w:space="0" w:color="auto"/>
                <w:bottom w:val="none" w:sz="0" w:space="0" w:color="auto"/>
                <w:right w:val="none" w:sz="0" w:space="0" w:color="auto"/>
              </w:divBdr>
            </w:div>
            <w:div w:id="1263565094">
              <w:marLeft w:val="0"/>
              <w:marRight w:val="0"/>
              <w:marTop w:val="0"/>
              <w:marBottom w:val="0"/>
              <w:divBdr>
                <w:top w:val="none" w:sz="0" w:space="0" w:color="auto"/>
                <w:left w:val="none" w:sz="0" w:space="0" w:color="auto"/>
                <w:bottom w:val="none" w:sz="0" w:space="0" w:color="auto"/>
                <w:right w:val="none" w:sz="0" w:space="0" w:color="auto"/>
              </w:divBdr>
            </w:div>
            <w:div w:id="1111971196">
              <w:marLeft w:val="0"/>
              <w:marRight w:val="0"/>
              <w:marTop w:val="0"/>
              <w:marBottom w:val="0"/>
              <w:divBdr>
                <w:top w:val="none" w:sz="0" w:space="0" w:color="auto"/>
                <w:left w:val="none" w:sz="0" w:space="0" w:color="auto"/>
                <w:bottom w:val="none" w:sz="0" w:space="0" w:color="auto"/>
                <w:right w:val="none" w:sz="0" w:space="0" w:color="auto"/>
              </w:divBdr>
            </w:div>
            <w:div w:id="474641765">
              <w:marLeft w:val="0"/>
              <w:marRight w:val="0"/>
              <w:marTop w:val="0"/>
              <w:marBottom w:val="0"/>
              <w:divBdr>
                <w:top w:val="none" w:sz="0" w:space="0" w:color="auto"/>
                <w:left w:val="none" w:sz="0" w:space="0" w:color="auto"/>
                <w:bottom w:val="none" w:sz="0" w:space="0" w:color="auto"/>
                <w:right w:val="none" w:sz="0" w:space="0" w:color="auto"/>
              </w:divBdr>
            </w:div>
            <w:div w:id="1506748359">
              <w:marLeft w:val="0"/>
              <w:marRight w:val="0"/>
              <w:marTop w:val="0"/>
              <w:marBottom w:val="0"/>
              <w:divBdr>
                <w:top w:val="none" w:sz="0" w:space="0" w:color="auto"/>
                <w:left w:val="none" w:sz="0" w:space="0" w:color="auto"/>
                <w:bottom w:val="none" w:sz="0" w:space="0" w:color="auto"/>
                <w:right w:val="none" w:sz="0" w:space="0" w:color="auto"/>
              </w:divBdr>
            </w:div>
            <w:div w:id="275253580">
              <w:marLeft w:val="0"/>
              <w:marRight w:val="0"/>
              <w:marTop w:val="0"/>
              <w:marBottom w:val="0"/>
              <w:divBdr>
                <w:top w:val="none" w:sz="0" w:space="0" w:color="auto"/>
                <w:left w:val="none" w:sz="0" w:space="0" w:color="auto"/>
                <w:bottom w:val="none" w:sz="0" w:space="0" w:color="auto"/>
                <w:right w:val="none" w:sz="0" w:space="0" w:color="auto"/>
              </w:divBdr>
            </w:div>
            <w:div w:id="542790489">
              <w:marLeft w:val="0"/>
              <w:marRight w:val="0"/>
              <w:marTop w:val="0"/>
              <w:marBottom w:val="0"/>
              <w:divBdr>
                <w:top w:val="none" w:sz="0" w:space="0" w:color="auto"/>
                <w:left w:val="none" w:sz="0" w:space="0" w:color="auto"/>
                <w:bottom w:val="none" w:sz="0" w:space="0" w:color="auto"/>
                <w:right w:val="none" w:sz="0" w:space="0" w:color="auto"/>
              </w:divBdr>
            </w:div>
            <w:div w:id="420486531">
              <w:marLeft w:val="0"/>
              <w:marRight w:val="0"/>
              <w:marTop w:val="0"/>
              <w:marBottom w:val="0"/>
              <w:divBdr>
                <w:top w:val="none" w:sz="0" w:space="0" w:color="auto"/>
                <w:left w:val="none" w:sz="0" w:space="0" w:color="auto"/>
                <w:bottom w:val="none" w:sz="0" w:space="0" w:color="auto"/>
                <w:right w:val="none" w:sz="0" w:space="0" w:color="auto"/>
              </w:divBdr>
            </w:div>
            <w:div w:id="1213735597">
              <w:marLeft w:val="0"/>
              <w:marRight w:val="0"/>
              <w:marTop w:val="0"/>
              <w:marBottom w:val="0"/>
              <w:divBdr>
                <w:top w:val="none" w:sz="0" w:space="0" w:color="auto"/>
                <w:left w:val="none" w:sz="0" w:space="0" w:color="auto"/>
                <w:bottom w:val="none" w:sz="0" w:space="0" w:color="auto"/>
                <w:right w:val="none" w:sz="0" w:space="0" w:color="auto"/>
              </w:divBdr>
            </w:div>
            <w:div w:id="1613441035">
              <w:marLeft w:val="0"/>
              <w:marRight w:val="0"/>
              <w:marTop w:val="0"/>
              <w:marBottom w:val="0"/>
              <w:divBdr>
                <w:top w:val="none" w:sz="0" w:space="0" w:color="auto"/>
                <w:left w:val="none" w:sz="0" w:space="0" w:color="auto"/>
                <w:bottom w:val="none" w:sz="0" w:space="0" w:color="auto"/>
                <w:right w:val="none" w:sz="0" w:space="0" w:color="auto"/>
              </w:divBdr>
            </w:div>
            <w:div w:id="1343043203">
              <w:marLeft w:val="0"/>
              <w:marRight w:val="0"/>
              <w:marTop w:val="0"/>
              <w:marBottom w:val="0"/>
              <w:divBdr>
                <w:top w:val="none" w:sz="0" w:space="0" w:color="auto"/>
                <w:left w:val="none" w:sz="0" w:space="0" w:color="auto"/>
                <w:bottom w:val="none" w:sz="0" w:space="0" w:color="auto"/>
                <w:right w:val="none" w:sz="0" w:space="0" w:color="auto"/>
              </w:divBdr>
            </w:div>
            <w:div w:id="1627003916">
              <w:marLeft w:val="0"/>
              <w:marRight w:val="0"/>
              <w:marTop w:val="0"/>
              <w:marBottom w:val="0"/>
              <w:divBdr>
                <w:top w:val="none" w:sz="0" w:space="0" w:color="auto"/>
                <w:left w:val="none" w:sz="0" w:space="0" w:color="auto"/>
                <w:bottom w:val="none" w:sz="0" w:space="0" w:color="auto"/>
                <w:right w:val="none" w:sz="0" w:space="0" w:color="auto"/>
              </w:divBdr>
            </w:div>
            <w:div w:id="2007128068">
              <w:marLeft w:val="0"/>
              <w:marRight w:val="0"/>
              <w:marTop w:val="0"/>
              <w:marBottom w:val="0"/>
              <w:divBdr>
                <w:top w:val="none" w:sz="0" w:space="0" w:color="auto"/>
                <w:left w:val="none" w:sz="0" w:space="0" w:color="auto"/>
                <w:bottom w:val="none" w:sz="0" w:space="0" w:color="auto"/>
                <w:right w:val="none" w:sz="0" w:space="0" w:color="auto"/>
              </w:divBdr>
            </w:div>
            <w:div w:id="991828717">
              <w:marLeft w:val="0"/>
              <w:marRight w:val="0"/>
              <w:marTop w:val="0"/>
              <w:marBottom w:val="0"/>
              <w:divBdr>
                <w:top w:val="none" w:sz="0" w:space="0" w:color="auto"/>
                <w:left w:val="none" w:sz="0" w:space="0" w:color="auto"/>
                <w:bottom w:val="none" w:sz="0" w:space="0" w:color="auto"/>
                <w:right w:val="none" w:sz="0" w:space="0" w:color="auto"/>
              </w:divBdr>
            </w:div>
            <w:div w:id="2020429426">
              <w:marLeft w:val="0"/>
              <w:marRight w:val="0"/>
              <w:marTop w:val="0"/>
              <w:marBottom w:val="0"/>
              <w:divBdr>
                <w:top w:val="none" w:sz="0" w:space="0" w:color="auto"/>
                <w:left w:val="none" w:sz="0" w:space="0" w:color="auto"/>
                <w:bottom w:val="none" w:sz="0" w:space="0" w:color="auto"/>
                <w:right w:val="none" w:sz="0" w:space="0" w:color="auto"/>
              </w:divBdr>
            </w:div>
            <w:div w:id="460460313">
              <w:marLeft w:val="0"/>
              <w:marRight w:val="0"/>
              <w:marTop w:val="0"/>
              <w:marBottom w:val="0"/>
              <w:divBdr>
                <w:top w:val="none" w:sz="0" w:space="0" w:color="auto"/>
                <w:left w:val="none" w:sz="0" w:space="0" w:color="auto"/>
                <w:bottom w:val="none" w:sz="0" w:space="0" w:color="auto"/>
                <w:right w:val="none" w:sz="0" w:space="0" w:color="auto"/>
              </w:divBdr>
            </w:div>
            <w:div w:id="1944528077">
              <w:marLeft w:val="0"/>
              <w:marRight w:val="0"/>
              <w:marTop w:val="0"/>
              <w:marBottom w:val="0"/>
              <w:divBdr>
                <w:top w:val="none" w:sz="0" w:space="0" w:color="auto"/>
                <w:left w:val="none" w:sz="0" w:space="0" w:color="auto"/>
                <w:bottom w:val="none" w:sz="0" w:space="0" w:color="auto"/>
                <w:right w:val="none" w:sz="0" w:space="0" w:color="auto"/>
              </w:divBdr>
            </w:div>
            <w:div w:id="1595700458">
              <w:marLeft w:val="0"/>
              <w:marRight w:val="0"/>
              <w:marTop w:val="0"/>
              <w:marBottom w:val="0"/>
              <w:divBdr>
                <w:top w:val="none" w:sz="0" w:space="0" w:color="auto"/>
                <w:left w:val="none" w:sz="0" w:space="0" w:color="auto"/>
                <w:bottom w:val="none" w:sz="0" w:space="0" w:color="auto"/>
                <w:right w:val="none" w:sz="0" w:space="0" w:color="auto"/>
              </w:divBdr>
            </w:div>
            <w:div w:id="1507862691">
              <w:marLeft w:val="0"/>
              <w:marRight w:val="0"/>
              <w:marTop w:val="0"/>
              <w:marBottom w:val="0"/>
              <w:divBdr>
                <w:top w:val="none" w:sz="0" w:space="0" w:color="auto"/>
                <w:left w:val="none" w:sz="0" w:space="0" w:color="auto"/>
                <w:bottom w:val="none" w:sz="0" w:space="0" w:color="auto"/>
                <w:right w:val="none" w:sz="0" w:space="0" w:color="auto"/>
              </w:divBdr>
            </w:div>
            <w:div w:id="62336348">
              <w:marLeft w:val="0"/>
              <w:marRight w:val="0"/>
              <w:marTop w:val="0"/>
              <w:marBottom w:val="0"/>
              <w:divBdr>
                <w:top w:val="none" w:sz="0" w:space="0" w:color="auto"/>
                <w:left w:val="none" w:sz="0" w:space="0" w:color="auto"/>
                <w:bottom w:val="none" w:sz="0" w:space="0" w:color="auto"/>
                <w:right w:val="none" w:sz="0" w:space="0" w:color="auto"/>
              </w:divBdr>
            </w:div>
            <w:div w:id="995038168">
              <w:marLeft w:val="0"/>
              <w:marRight w:val="0"/>
              <w:marTop w:val="0"/>
              <w:marBottom w:val="0"/>
              <w:divBdr>
                <w:top w:val="none" w:sz="0" w:space="0" w:color="auto"/>
                <w:left w:val="none" w:sz="0" w:space="0" w:color="auto"/>
                <w:bottom w:val="none" w:sz="0" w:space="0" w:color="auto"/>
                <w:right w:val="none" w:sz="0" w:space="0" w:color="auto"/>
              </w:divBdr>
            </w:div>
            <w:div w:id="1387953357">
              <w:marLeft w:val="0"/>
              <w:marRight w:val="0"/>
              <w:marTop w:val="0"/>
              <w:marBottom w:val="0"/>
              <w:divBdr>
                <w:top w:val="none" w:sz="0" w:space="0" w:color="auto"/>
                <w:left w:val="none" w:sz="0" w:space="0" w:color="auto"/>
                <w:bottom w:val="none" w:sz="0" w:space="0" w:color="auto"/>
                <w:right w:val="none" w:sz="0" w:space="0" w:color="auto"/>
              </w:divBdr>
            </w:div>
            <w:div w:id="1891962094">
              <w:marLeft w:val="0"/>
              <w:marRight w:val="0"/>
              <w:marTop w:val="0"/>
              <w:marBottom w:val="0"/>
              <w:divBdr>
                <w:top w:val="none" w:sz="0" w:space="0" w:color="auto"/>
                <w:left w:val="none" w:sz="0" w:space="0" w:color="auto"/>
                <w:bottom w:val="none" w:sz="0" w:space="0" w:color="auto"/>
                <w:right w:val="none" w:sz="0" w:space="0" w:color="auto"/>
              </w:divBdr>
            </w:div>
            <w:div w:id="83193234">
              <w:marLeft w:val="0"/>
              <w:marRight w:val="0"/>
              <w:marTop w:val="0"/>
              <w:marBottom w:val="0"/>
              <w:divBdr>
                <w:top w:val="none" w:sz="0" w:space="0" w:color="auto"/>
                <w:left w:val="none" w:sz="0" w:space="0" w:color="auto"/>
                <w:bottom w:val="none" w:sz="0" w:space="0" w:color="auto"/>
                <w:right w:val="none" w:sz="0" w:space="0" w:color="auto"/>
              </w:divBdr>
            </w:div>
            <w:div w:id="264265644">
              <w:marLeft w:val="0"/>
              <w:marRight w:val="0"/>
              <w:marTop w:val="0"/>
              <w:marBottom w:val="0"/>
              <w:divBdr>
                <w:top w:val="none" w:sz="0" w:space="0" w:color="auto"/>
                <w:left w:val="none" w:sz="0" w:space="0" w:color="auto"/>
                <w:bottom w:val="none" w:sz="0" w:space="0" w:color="auto"/>
                <w:right w:val="none" w:sz="0" w:space="0" w:color="auto"/>
              </w:divBdr>
            </w:div>
            <w:div w:id="1856992529">
              <w:marLeft w:val="0"/>
              <w:marRight w:val="0"/>
              <w:marTop w:val="0"/>
              <w:marBottom w:val="0"/>
              <w:divBdr>
                <w:top w:val="none" w:sz="0" w:space="0" w:color="auto"/>
                <w:left w:val="none" w:sz="0" w:space="0" w:color="auto"/>
                <w:bottom w:val="none" w:sz="0" w:space="0" w:color="auto"/>
                <w:right w:val="none" w:sz="0" w:space="0" w:color="auto"/>
              </w:divBdr>
            </w:div>
            <w:div w:id="959649664">
              <w:marLeft w:val="0"/>
              <w:marRight w:val="0"/>
              <w:marTop w:val="0"/>
              <w:marBottom w:val="0"/>
              <w:divBdr>
                <w:top w:val="none" w:sz="0" w:space="0" w:color="auto"/>
                <w:left w:val="none" w:sz="0" w:space="0" w:color="auto"/>
                <w:bottom w:val="none" w:sz="0" w:space="0" w:color="auto"/>
                <w:right w:val="none" w:sz="0" w:space="0" w:color="auto"/>
              </w:divBdr>
            </w:div>
            <w:div w:id="672611813">
              <w:marLeft w:val="0"/>
              <w:marRight w:val="0"/>
              <w:marTop w:val="0"/>
              <w:marBottom w:val="0"/>
              <w:divBdr>
                <w:top w:val="none" w:sz="0" w:space="0" w:color="auto"/>
                <w:left w:val="none" w:sz="0" w:space="0" w:color="auto"/>
                <w:bottom w:val="none" w:sz="0" w:space="0" w:color="auto"/>
                <w:right w:val="none" w:sz="0" w:space="0" w:color="auto"/>
              </w:divBdr>
            </w:div>
            <w:div w:id="140469744">
              <w:marLeft w:val="0"/>
              <w:marRight w:val="0"/>
              <w:marTop w:val="0"/>
              <w:marBottom w:val="0"/>
              <w:divBdr>
                <w:top w:val="none" w:sz="0" w:space="0" w:color="auto"/>
                <w:left w:val="none" w:sz="0" w:space="0" w:color="auto"/>
                <w:bottom w:val="none" w:sz="0" w:space="0" w:color="auto"/>
                <w:right w:val="none" w:sz="0" w:space="0" w:color="auto"/>
              </w:divBdr>
            </w:div>
            <w:div w:id="1395663407">
              <w:marLeft w:val="0"/>
              <w:marRight w:val="0"/>
              <w:marTop w:val="0"/>
              <w:marBottom w:val="0"/>
              <w:divBdr>
                <w:top w:val="none" w:sz="0" w:space="0" w:color="auto"/>
                <w:left w:val="none" w:sz="0" w:space="0" w:color="auto"/>
                <w:bottom w:val="none" w:sz="0" w:space="0" w:color="auto"/>
                <w:right w:val="none" w:sz="0" w:space="0" w:color="auto"/>
              </w:divBdr>
            </w:div>
            <w:div w:id="1762217278">
              <w:marLeft w:val="0"/>
              <w:marRight w:val="0"/>
              <w:marTop w:val="0"/>
              <w:marBottom w:val="0"/>
              <w:divBdr>
                <w:top w:val="none" w:sz="0" w:space="0" w:color="auto"/>
                <w:left w:val="none" w:sz="0" w:space="0" w:color="auto"/>
                <w:bottom w:val="none" w:sz="0" w:space="0" w:color="auto"/>
                <w:right w:val="none" w:sz="0" w:space="0" w:color="auto"/>
              </w:divBdr>
            </w:div>
            <w:div w:id="1914898669">
              <w:marLeft w:val="0"/>
              <w:marRight w:val="0"/>
              <w:marTop w:val="0"/>
              <w:marBottom w:val="0"/>
              <w:divBdr>
                <w:top w:val="none" w:sz="0" w:space="0" w:color="auto"/>
                <w:left w:val="none" w:sz="0" w:space="0" w:color="auto"/>
                <w:bottom w:val="none" w:sz="0" w:space="0" w:color="auto"/>
                <w:right w:val="none" w:sz="0" w:space="0" w:color="auto"/>
              </w:divBdr>
            </w:div>
            <w:div w:id="1843742836">
              <w:marLeft w:val="0"/>
              <w:marRight w:val="0"/>
              <w:marTop w:val="0"/>
              <w:marBottom w:val="0"/>
              <w:divBdr>
                <w:top w:val="none" w:sz="0" w:space="0" w:color="auto"/>
                <w:left w:val="none" w:sz="0" w:space="0" w:color="auto"/>
                <w:bottom w:val="none" w:sz="0" w:space="0" w:color="auto"/>
                <w:right w:val="none" w:sz="0" w:space="0" w:color="auto"/>
              </w:divBdr>
            </w:div>
            <w:div w:id="880484491">
              <w:marLeft w:val="0"/>
              <w:marRight w:val="0"/>
              <w:marTop w:val="0"/>
              <w:marBottom w:val="0"/>
              <w:divBdr>
                <w:top w:val="none" w:sz="0" w:space="0" w:color="auto"/>
                <w:left w:val="none" w:sz="0" w:space="0" w:color="auto"/>
                <w:bottom w:val="none" w:sz="0" w:space="0" w:color="auto"/>
                <w:right w:val="none" w:sz="0" w:space="0" w:color="auto"/>
              </w:divBdr>
            </w:div>
            <w:div w:id="120077153">
              <w:marLeft w:val="0"/>
              <w:marRight w:val="0"/>
              <w:marTop w:val="0"/>
              <w:marBottom w:val="0"/>
              <w:divBdr>
                <w:top w:val="none" w:sz="0" w:space="0" w:color="auto"/>
                <w:left w:val="none" w:sz="0" w:space="0" w:color="auto"/>
                <w:bottom w:val="none" w:sz="0" w:space="0" w:color="auto"/>
                <w:right w:val="none" w:sz="0" w:space="0" w:color="auto"/>
              </w:divBdr>
            </w:div>
            <w:div w:id="178931899">
              <w:marLeft w:val="0"/>
              <w:marRight w:val="0"/>
              <w:marTop w:val="0"/>
              <w:marBottom w:val="0"/>
              <w:divBdr>
                <w:top w:val="none" w:sz="0" w:space="0" w:color="auto"/>
                <w:left w:val="none" w:sz="0" w:space="0" w:color="auto"/>
                <w:bottom w:val="none" w:sz="0" w:space="0" w:color="auto"/>
                <w:right w:val="none" w:sz="0" w:space="0" w:color="auto"/>
              </w:divBdr>
            </w:div>
            <w:div w:id="1420178178">
              <w:marLeft w:val="0"/>
              <w:marRight w:val="0"/>
              <w:marTop w:val="0"/>
              <w:marBottom w:val="0"/>
              <w:divBdr>
                <w:top w:val="none" w:sz="0" w:space="0" w:color="auto"/>
                <w:left w:val="none" w:sz="0" w:space="0" w:color="auto"/>
                <w:bottom w:val="none" w:sz="0" w:space="0" w:color="auto"/>
                <w:right w:val="none" w:sz="0" w:space="0" w:color="auto"/>
              </w:divBdr>
            </w:div>
            <w:div w:id="1676375337">
              <w:marLeft w:val="0"/>
              <w:marRight w:val="0"/>
              <w:marTop w:val="0"/>
              <w:marBottom w:val="0"/>
              <w:divBdr>
                <w:top w:val="none" w:sz="0" w:space="0" w:color="auto"/>
                <w:left w:val="none" w:sz="0" w:space="0" w:color="auto"/>
                <w:bottom w:val="none" w:sz="0" w:space="0" w:color="auto"/>
                <w:right w:val="none" w:sz="0" w:space="0" w:color="auto"/>
              </w:divBdr>
            </w:div>
            <w:div w:id="1676423370">
              <w:marLeft w:val="0"/>
              <w:marRight w:val="0"/>
              <w:marTop w:val="0"/>
              <w:marBottom w:val="0"/>
              <w:divBdr>
                <w:top w:val="none" w:sz="0" w:space="0" w:color="auto"/>
                <w:left w:val="none" w:sz="0" w:space="0" w:color="auto"/>
                <w:bottom w:val="none" w:sz="0" w:space="0" w:color="auto"/>
                <w:right w:val="none" w:sz="0" w:space="0" w:color="auto"/>
              </w:divBdr>
            </w:div>
            <w:div w:id="1269966065">
              <w:marLeft w:val="0"/>
              <w:marRight w:val="0"/>
              <w:marTop w:val="0"/>
              <w:marBottom w:val="0"/>
              <w:divBdr>
                <w:top w:val="none" w:sz="0" w:space="0" w:color="auto"/>
                <w:left w:val="none" w:sz="0" w:space="0" w:color="auto"/>
                <w:bottom w:val="none" w:sz="0" w:space="0" w:color="auto"/>
                <w:right w:val="none" w:sz="0" w:space="0" w:color="auto"/>
              </w:divBdr>
            </w:div>
            <w:div w:id="1130828384">
              <w:marLeft w:val="0"/>
              <w:marRight w:val="0"/>
              <w:marTop w:val="0"/>
              <w:marBottom w:val="0"/>
              <w:divBdr>
                <w:top w:val="none" w:sz="0" w:space="0" w:color="auto"/>
                <w:left w:val="none" w:sz="0" w:space="0" w:color="auto"/>
                <w:bottom w:val="none" w:sz="0" w:space="0" w:color="auto"/>
                <w:right w:val="none" w:sz="0" w:space="0" w:color="auto"/>
              </w:divBdr>
            </w:div>
            <w:div w:id="2123720674">
              <w:marLeft w:val="0"/>
              <w:marRight w:val="0"/>
              <w:marTop w:val="0"/>
              <w:marBottom w:val="0"/>
              <w:divBdr>
                <w:top w:val="none" w:sz="0" w:space="0" w:color="auto"/>
                <w:left w:val="none" w:sz="0" w:space="0" w:color="auto"/>
                <w:bottom w:val="none" w:sz="0" w:space="0" w:color="auto"/>
                <w:right w:val="none" w:sz="0" w:space="0" w:color="auto"/>
              </w:divBdr>
            </w:div>
            <w:div w:id="1865243226">
              <w:marLeft w:val="0"/>
              <w:marRight w:val="0"/>
              <w:marTop w:val="0"/>
              <w:marBottom w:val="0"/>
              <w:divBdr>
                <w:top w:val="none" w:sz="0" w:space="0" w:color="auto"/>
                <w:left w:val="none" w:sz="0" w:space="0" w:color="auto"/>
                <w:bottom w:val="none" w:sz="0" w:space="0" w:color="auto"/>
                <w:right w:val="none" w:sz="0" w:space="0" w:color="auto"/>
              </w:divBdr>
            </w:div>
            <w:div w:id="1099910215">
              <w:marLeft w:val="0"/>
              <w:marRight w:val="0"/>
              <w:marTop w:val="0"/>
              <w:marBottom w:val="0"/>
              <w:divBdr>
                <w:top w:val="none" w:sz="0" w:space="0" w:color="auto"/>
                <w:left w:val="none" w:sz="0" w:space="0" w:color="auto"/>
                <w:bottom w:val="none" w:sz="0" w:space="0" w:color="auto"/>
                <w:right w:val="none" w:sz="0" w:space="0" w:color="auto"/>
              </w:divBdr>
            </w:div>
            <w:div w:id="1573545454">
              <w:marLeft w:val="0"/>
              <w:marRight w:val="0"/>
              <w:marTop w:val="0"/>
              <w:marBottom w:val="0"/>
              <w:divBdr>
                <w:top w:val="none" w:sz="0" w:space="0" w:color="auto"/>
                <w:left w:val="none" w:sz="0" w:space="0" w:color="auto"/>
                <w:bottom w:val="none" w:sz="0" w:space="0" w:color="auto"/>
                <w:right w:val="none" w:sz="0" w:space="0" w:color="auto"/>
              </w:divBdr>
            </w:div>
            <w:div w:id="317421581">
              <w:marLeft w:val="0"/>
              <w:marRight w:val="0"/>
              <w:marTop w:val="0"/>
              <w:marBottom w:val="0"/>
              <w:divBdr>
                <w:top w:val="none" w:sz="0" w:space="0" w:color="auto"/>
                <w:left w:val="none" w:sz="0" w:space="0" w:color="auto"/>
                <w:bottom w:val="none" w:sz="0" w:space="0" w:color="auto"/>
                <w:right w:val="none" w:sz="0" w:space="0" w:color="auto"/>
              </w:divBdr>
            </w:div>
            <w:div w:id="1233387907">
              <w:marLeft w:val="0"/>
              <w:marRight w:val="0"/>
              <w:marTop w:val="0"/>
              <w:marBottom w:val="0"/>
              <w:divBdr>
                <w:top w:val="none" w:sz="0" w:space="0" w:color="auto"/>
                <w:left w:val="none" w:sz="0" w:space="0" w:color="auto"/>
                <w:bottom w:val="none" w:sz="0" w:space="0" w:color="auto"/>
                <w:right w:val="none" w:sz="0" w:space="0" w:color="auto"/>
              </w:divBdr>
            </w:div>
            <w:div w:id="17314668">
              <w:marLeft w:val="0"/>
              <w:marRight w:val="0"/>
              <w:marTop w:val="0"/>
              <w:marBottom w:val="0"/>
              <w:divBdr>
                <w:top w:val="none" w:sz="0" w:space="0" w:color="auto"/>
                <w:left w:val="none" w:sz="0" w:space="0" w:color="auto"/>
                <w:bottom w:val="none" w:sz="0" w:space="0" w:color="auto"/>
                <w:right w:val="none" w:sz="0" w:space="0" w:color="auto"/>
              </w:divBdr>
            </w:div>
            <w:div w:id="1284917758">
              <w:marLeft w:val="0"/>
              <w:marRight w:val="0"/>
              <w:marTop w:val="0"/>
              <w:marBottom w:val="0"/>
              <w:divBdr>
                <w:top w:val="none" w:sz="0" w:space="0" w:color="auto"/>
                <w:left w:val="none" w:sz="0" w:space="0" w:color="auto"/>
                <w:bottom w:val="none" w:sz="0" w:space="0" w:color="auto"/>
                <w:right w:val="none" w:sz="0" w:space="0" w:color="auto"/>
              </w:divBdr>
            </w:div>
            <w:div w:id="638808616">
              <w:marLeft w:val="0"/>
              <w:marRight w:val="0"/>
              <w:marTop w:val="0"/>
              <w:marBottom w:val="0"/>
              <w:divBdr>
                <w:top w:val="none" w:sz="0" w:space="0" w:color="auto"/>
                <w:left w:val="none" w:sz="0" w:space="0" w:color="auto"/>
                <w:bottom w:val="none" w:sz="0" w:space="0" w:color="auto"/>
                <w:right w:val="none" w:sz="0" w:space="0" w:color="auto"/>
              </w:divBdr>
            </w:div>
            <w:div w:id="112137100">
              <w:marLeft w:val="0"/>
              <w:marRight w:val="0"/>
              <w:marTop w:val="0"/>
              <w:marBottom w:val="0"/>
              <w:divBdr>
                <w:top w:val="none" w:sz="0" w:space="0" w:color="auto"/>
                <w:left w:val="none" w:sz="0" w:space="0" w:color="auto"/>
                <w:bottom w:val="none" w:sz="0" w:space="0" w:color="auto"/>
                <w:right w:val="none" w:sz="0" w:space="0" w:color="auto"/>
              </w:divBdr>
            </w:div>
            <w:div w:id="1958025011">
              <w:marLeft w:val="0"/>
              <w:marRight w:val="0"/>
              <w:marTop w:val="0"/>
              <w:marBottom w:val="0"/>
              <w:divBdr>
                <w:top w:val="none" w:sz="0" w:space="0" w:color="auto"/>
                <w:left w:val="none" w:sz="0" w:space="0" w:color="auto"/>
                <w:bottom w:val="none" w:sz="0" w:space="0" w:color="auto"/>
                <w:right w:val="none" w:sz="0" w:space="0" w:color="auto"/>
              </w:divBdr>
            </w:div>
            <w:div w:id="311258567">
              <w:marLeft w:val="0"/>
              <w:marRight w:val="0"/>
              <w:marTop w:val="0"/>
              <w:marBottom w:val="0"/>
              <w:divBdr>
                <w:top w:val="none" w:sz="0" w:space="0" w:color="auto"/>
                <w:left w:val="none" w:sz="0" w:space="0" w:color="auto"/>
                <w:bottom w:val="none" w:sz="0" w:space="0" w:color="auto"/>
                <w:right w:val="none" w:sz="0" w:space="0" w:color="auto"/>
              </w:divBdr>
            </w:div>
            <w:div w:id="431979152">
              <w:marLeft w:val="0"/>
              <w:marRight w:val="0"/>
              <w:marTop w:val="0"/>
              <w:marBottom w:val="0"/>
              <w:divBdr>
                <w:top w:val="none" w:sz="0" w:space="0" w:color="auto"/>
                <w:left w:val="none" w:sz="0" w:space="0" w:color="auto"/>
                <w:bottom w:val="none" w:sz="0" w:space="0" w:color="auto"/>
                <w:right w:val="none" w:sz="0" w:space="0" w:color="auto"/>
              </w:divBdr>
            </w:div>
            <w:div w:id="122115992">
              <w:marLeft w:val="0"/>
              <w:marRight w:val="0"/>
              <w:marTop w:val="0"/>
              <w:marBottom w:val="0"/>
              <w:divBdr>
                <w:top w:val="none" w:sz="0" w:space="0" w:color="auto"/>
                <w:left w:val="none" w:sz="0" w:space="0" w:color="auto"/>
                <w:bottom w:val="none" w:sz="0" w:space="0" w:color="auto"/>
                <w:right w:val="none" w:sz="0" w:space="0" w:color="auto"/>
              </w:divBdr>
            </w:div>
            <w:div w:id="252056403">
              <w:marLeft w:val="0"/>
              <w:marRight w:val="0"/>
              <w:marTop w:val="0"/>
              <w:marBottom w:val="0"/>
              <w:divBdr>
                <w:top w:val="none" w:sz="0" w:space="0" w:color="auto"/>
                <w:left w:val="none" w:sz="0" w:space="0" w:color="auto"/>
                <w:bottom w:val="none" w:sz="0" w:space="0" w:color="auto"/>
                <w:right w:val="none" w:sz="0" w:space="0" w:color="auto"/>
              </w:divBdr>
            </w:div>
            <w:div w:id="1716585742">
              <w:marLeft w:val="0"/>
              <w:marRight w:val="0"/>
              <w:marTop w:val="0"/>
              <w:marBottom w:val="0"/>
              <w:divBdr>
                <w:top w:val="none" w:sz="0" w:space="0" w:color="auto"/>
                <w:left w:val="none" w:sz="0" w:space="0" w:color="auto"/>
                <w:bottom w:val="none" w:sz="0" w:space="0" w:color="auto"/>
                <w:right w:val="none" w:sz="0" w:space="0" w:color="auto"/>
              </w:divBdr>
            </w:div>
            <w:div w:id="1684094003">
              <w:marLeft w:val="0"/>
              <w:marRight w:val="0"/>
              <w:marTop w:val="0"/>
              <w:marBottom w:val="0"/>
              <w:divBdr>
                <w:top w:val="none" w:sz="0" w:space="0" w:color="auto"/>
                <w:left w:val="none" w:sz="0" w:space="0" w:color="auto"/>
                <w:bottom w:val="none" w:sz="0" w:space="0" w:color="auto"/>
                <w:right w:val="none" w:sz="0" w:space="0" w:color="auto"/>
              </w:divBdr>
            </w:div>
            <w:div w:id="438330217">
              <w:marLeft w:val="0"/>
              <w:marRight w:val="0"/>
              <w:marTop w:val="0"/>
              <w:marBottom w:val="0"/>
              <w:divBdr>
                <w:top w:val="none" w:sz="0" w:space="0" w:color="auto"/>
                <w:left w:val="none" w:sz="0" w:space="0" w:color="auto"/>
                <w:bottom w:val="none" w:sz="0" w:space="0" w:color="auto"/>
                <w:right w:val="none" w:sz="0" w:space="0" w:color="auto"/>
              </w:divBdr>
            </w:div>
            <w:div w:id="1246456415">
              <w:marLeft w:val="0"/>
              <w:marRight w:val="0"/>
              <w:marTop w:val="0"/>
              <w:marBottom w:val="0"/>
              <w:divBdr>
                <w:top w:val="none" w:sz="0" w:space="0" w:color="auto"/>
                <w:left w:val="none" w:sz="0" w:space="0" w:color="auto"/>
                <w:bottom w:val="none" w:sz="0" w:space="0" w:color="auto"/>
                <w:right w:val="none" w:sz="0" w:space="0" w:color="auto"/>
              </w:divBdr>
            </w:div>
            <w:div w:id="1402367665">
              <w:marLeft w:val="0"/>
              <w:marRight w:val="0"/>
              <w:marTop w:val="0"/>
              <w:marBottom w:val="0"/>
              <w:divBdr>
                <w:top w:val="none" w:sz="0" w:space="0" w:color="auto"/>
                <w:left w:val="none" w:sz="0" w:space="0" w:color="auto"/>
                <w:bottom w:val="none" w:sz="0" w:space="0" w:color="auto"/>
                <w:right w:val="none" w:sz="0" w:space="0" w:color="auto"/>
              </w:divBdr>
            </w:div>
            <w:div w:id="394663262">
              <w:marLeft w:val="0"/>
              <w:marRight w:val="0"/>
              <w:marTop w:val="0"/>
              <w:marBottom w:val="0"/>
              <w:divBdr>
                <w:top w:val="none" w:sz="0" w:space="0" w:color="auto"/>
                <w:left w:val="none" w:sz="0" w:space="0" w:color="auto"/>
                <w:bottom w:val="none" w:sz="0" w:space="0" w:color="auto"/>
                <w:right w:val="none" w:sz="0" w:space="0" w:color="auto"/>
              </w:divBdr>
            </w:div>
            <w:div w:id="1260681829">
              <w:marLeft w:val="0"/>
              <w:marRight w:val="0"/>
              <w:marTop w:val="0"/>
              <w:marBottom w:val="0"/>
              <w:divBdr>
                <w:top w:val="none" w:sz="0" w:space="0" w:color="auto"/>
                <w:left w:val="none" w:sz="0" w:space="0" w:color="auto"/>
                <w:bottom w:val="none" w:sz="0" w:space="0" w:color="auto"/>
                <w:right w:val="none" w:sz="0" w:space="0" w:color="auto"/>
              </w:divBdr>
            </w:div>
            <w:div w:id="872225921">
              <w:marLeft w:val="0"/>
              <w:marRight w:val="0"/>
              <w:marTop w:val="0"/>
              <w:marBottom w:val="0"/>
              <w:divBdr>
                <w:top w:val="none" w:sz="0" w:space="0" w:color="auto"/>
                <w:left w:val="none" w:sz="0" w:space="0" w:color="auto"/>
                <w:bottom w:val="none" w:sz="0" w:space="0" w:color="auto"/>
                <w:right w:val="none" w:sz="0" w:space="0" w:color="auto"/>
              </w:divBdr>
            </w:div>
            <w:div w:id="2122217080">
              <w:marLeft w:val="0"/>
              <w:marRight w:val="0"/>
              <w:marTop w:val="0"/>
              <w:marBottom w:val="0"/>
              <w:divBdr>
                <w:top w:val="none" w:sz="0" w:space="0" w:color="auto"/>
                <w:left w:val="none" w:sz="0" w:space="0" w:color="auto"/>
                <w:bottom w:val="none" w:sz="0" w:space="0" w:color="auto"/>
                <w:right w:val="none" w:sz="0" w:space="0" w:color="auto"/>
              </w:divBdr>
            </w:div>
            <w:div w:id="2028367661">
              <w:marLeft w:val="0"/>
              <w:marRight w:val="0"/>
              <w:marTop w:val="0"/>
              <w:marBottom w:val="0"/>
              <w:divBdr>
                <w:top w:val="none" w:sz="0" w:space="0" w:color="auto"/>
                <w:left w:val="none" w:sz="0" w:space="0" w:color="auto"/>
                <w:bottom w:val="none" w:sz="0" w:space="0" w:color="auto"/>
                <w:right w:val="none" w:sz="0" w:space="0" w:color="auto"/>
              </w:divBdr>
            </w:div>
            <w:div w:id="853765615">
              <w:marLeft w:val="0"/>
              <w:marRight w:val="0"/>
              <w:marTop w:val="0"/>
              <w:marBottom w:val="0"/>
              <w:divBdr>
                <w:top w:val="none" w:sz="0" w:space="0" w:color="auto"/>
                <w:left w:val="none" w:sz="0" w:space="0" w:color="auto"/>
                <w:bottom w:val="none" w:sz="0" w:space="0" w:color="auto"/>
                <w:right w:val="none" w:sz="0" w:space="0" w:color="auto"/>
              </w:divBdr>
            </w:div>
            <w:div w:id="304774201">
              <w:marLeft w:val="0"/>
              <w:marRight w:val="0"/>
              <w:marTop w:val="0"/>
              <w:marBottom w:val="0"/>
              <w:divBdr>
                <w:top w:val="none" w:sz="0" w:space="0" w:color="auto"/>
                <w:left w:val="none" w:sz="0" w:space="0" w:color="auto"/>
                <w:bottom w:val="none" w:sz="0" w:space="0" w:color="auto"/>
                <w:right w:val="none" w:sz="0" w:space="0" w:color="auto"/>
              </w:divBdr>
            </w:div>
            <w:div w:id="1231036481">
              <w:marLeft w:val="0"/>
              <w:marRight w:val="0"/>
              <w:marTop w:val="0"/>
              <w:marBottom w:val="0"/>
              <w:divBdr>
                <w:top w:val="none" w:sz="0" w:space="0" w:color="auto"/>
                <w:left w:val="none" w:sz="0" w:space="0" w:color="auto"/>
                <w:bottom w:val="none" w:sz="0" w:space="0" w:color="auto"/>
                <w:right w:val="none" w:sz="0" w:space="0" w:color="auto"/>
              </w:divBdr>
            </w:div>
            <w:div w:id="2057316959">
              <w:marLeft w:val="0"/>
              <w:marRight w:val="0"/>
              <w:marTop w:val="0"/>
              <w:marBottom w:val="0"/>
              <w:divBdr>
                <w:top w:val="none" w:sz="0" w:space="0" w:color="auto"/>
                <w:left w:val="none" w:sz="0" w:space="0" w:color="auto"/>
                <w:bottom w:val="none" w:sz="0" w:space="0" w:color="auto"/>
                <w:right w:val="none" w:sz="0" w:space="0" w:color="auto"/>
              </w:divBdr>
            </w:div>
            <w:div w:id="277681111">
              <w:marLeft w:val="0"/>
              <w:marRight w:val="0"/>
              <w:marTop w:val="0"/>
              <w:marBottom w:val="0"/>
              <w:divBdr>
                <w:top w:val="none" w:sz="0" w:space="0" w:color="auto"/>
                <w:left w:val="none" w:sz="0" w:space="0" w:color="auto"/>
                <w:bottom w:val="none" w:sz="0" w:space="0" w:color="auto"/>
                <w:right w:val="none" w:sz="0" w:space="0" w:color="auto"/>
              </w:divBdr>
            </w:div>
            <w:div w:id="585529189">
              <w:marLeft w:val="0"/>
              <w:marRight w:val="0"/>
              <w:marTop w:val="0"/>
              <w:marBottom w:val="0"/>
              <w:divBdr>
                <w:top w:val="none" w:sz="0" w:space="0" w:color="auto"/>
                <w:left w:val="none" w:sz="0" w:space="0" w:color="auto"/>
                <w:bottom w:val="none" w:sz="0" w:space="0" w:color="auto"/>
                <w:right w:val="none" w:sz="0" w:space="0" w:color="auto"/>
              </w:divBdr>
            </w:div>
            <w:div w:id="330957122">
              <w:marLeft w:val="0"/>
              <w:marRight w:val="0"/>
              <w:marTop w:val="0"/>
              <w:marBottom w:val="0"/>
              <w:divBdr>
                <w:top w:val="none" w:sz="0" w:space="0" w:color="auto"/>
                <w:left w:val="none" w:sz="0" w:space="0" w:color="auto"/>
                <w:bottom w:val="none" w:sz="0" w:space="0" w:color="auto"/>
                <w:right w:val="none" w:sz="0" w:space="0" w:color="auto"/>
              </w:divBdr>
            </w:div>
            <w:div w:id="1392120544">
              <w:marLeft w:val="0"/>
              <w:marRight w:val="0"/>
              <w:marTop w:val="0"/>
              <w:marBottom w:val="0"/>
              <w:divBdr>
                <w:top w:val="none" w:sz="0" w:space="0" w:color="auto"/>
                <w:left w:val="none" w:sz="0" w:space="0" w:color="auto"/>
                <w:bottom w:val="none" w:sz="0" w:space="0" w:color="auto"/>
                <w:right w:val="none" w:sz="0" w:space="0" w:color="auto"/>
              </w:divBdr>
            </w:div>
            <w:div w:id="1005977873">
              <w:marLeft w:val="0"/>
              <w:marRight w:val="0"/>
              <w:marTop w:val="0"/>
              <w:marBottom w:val="0"/>
              <w:divBdr>
                <w:top w:val="none" w:sz="0" w:space="0" w:color="auto"/>
                <w:left w:val="none" w:sz="0" w:space="0" w:color="auto"/>
                <w:bottom w:val="none" w:sz="0" w:space="0" w:color="auto"/>
                <w:right w:val="none" w:sz="0" w:space="0" w:color="auto"/>
              </w:divBdr>
            </w:div>
            <w:div w:id="1718699481">
              <w:marLeft w:val="0"/>
              <w:marRight w:val="0"/>
              <w:marTop w:val="0"/>
              <w:marBottom w:val="0"/>
              <w:divBdr>
                <w:top w:val="none" w:sz="0" w:space="0" w:color="auto"/>
                <w:left w:val="none" w:sz="0" w:space="0" w:color="auto"/>
                <w:bottom w:val="none" w:sz="0" w:space="0" w:color="auto"/>
                <w:right w:val="none" w:sz="0" w:space="0" w:color="auto"/>
              </w:divBdr>
            </w:div>
            <w:div w:id="1154033623">
              <w:marLeft w:val="0"/>
              <w:marRight w:val="0"/>
              <w:marTop w:val="0"/>
              <w:marBottom w:val="0"/>
              <w:divBdr>
                <w:top w:val="none" w:sz="0" w:space="0" w:color="auto"/>
                <w:left w:val="none" w:sz="0" w:space="0" w:color="auto"/>
                <w:bottom w:val="none" w:sz="0" w:space="0" w:color="auto"/>
                <w:right w:val="none" w:sz="0" w:space="0" w:color="auto"/>
              </w:divBdr>
            </w:div>
            <w:div w:id="2079555531">
              <w:marLeft w:val="0"/>
              <w:marRight w:val="0"/>
              <w:marTop w:val="0"/>
              <w:marBottom w:val="0"/>
              <w:divBdr>
                <w:top w:val="none" w:sz="0" w:space="0" w:color="auto"/>
                <w:left w:val="none" w:sz="0" w:space="0" w:color="auto"/>
                <w:bottom w:val="none" w:sz="0" w:space="0" w:color="auto"/>
                <w:right w:val="none" w:sz="0" w:space="0" w:color="auto"/>
              </w:divBdr>
            </w:div>
            <w:div w:id="720519157">
              <w:marLeft w:val="0"/>
              <w:marRight w:val="0"/>
              <w:marTop w:val="0"/>
              <w:marBottom w:val="0"/>
              <w:divBdr>
                <w:top w:val="none" w:sz="0" w:space="0" w:color="auto"/>
                <w:left w:val="none" w:sz="0" w:space="0" w:color="auto"/>
                <w:bottom w:val="none" w:sz="0" w:space="0" w:color="auto"/>
                <w:right w:val="none" w:sz="0" w:space="0" w:color="auto"/>
              </w:divBdr>
            </w:div>
            <w:div w:id="906887908">
              <w:marLeft w:val="0"/>
              <w:marRight w:val="0"/>
              <w:marTop w:val="0"/>
              <w:marBottom w:val="0"/>
              <w:divBdr>
                <w:top w:val="none" w:sz="0" w:space="0" w:color="auto"/>
                <w:left w:val="none" w:sz="0" w:space="0" w:color="auto"/>
                <w:bottom w:val="none" w:sz="0" w:space="0" w:color="auto"/>
                <w:right w:val="none" w:sz="0" w:space="0" w:color="auto"/>
              </w:divBdr>
            </w:div>
            <w:div w:id="2106530568">
              <w:marLeft w:val="0"/>
              <w:marRight w:val="0"/>
              <w:marTop w:val="0"/>
              <w:marBottom w:val="0"/>
              <w:divBdr>
                <w:top w:val="none" w:sz="0" w:space="0" w:color="auto"/>
                <w:left w:val="none" w:sz="0" w:space="0" w:color="auto"/>
                <w:bottom w:val="none" w:sz="0" w:space="0" w:color="auto"/>
                <w:right w:val="none" w:sz="0" w:space="0" w:color="auto"/>
              </w:divBdr>
            </w:div>
            <w:div w:id="571430351">
              <w:marLeft w:val="0"/>
              <w:marRight w:val="0"/>
              <w:marTop w:val="0"/>
              <w:marBottom w:val="0"/>
              <w:divBdr>
                <w:top w:val="none" w:sz="0" w:space="0" w:color="auto"/>
                <w:left w:val="none" w:sz="0" w:space="0" w:color="auto"/>
                <w:bottom w:val="none" w:sz="0" w:space="0" w:color="auto"/>
                <w:right w:val="none" w:sz="0" w:space="0" w:color="auto"/>
              </w:divBdr>
            </w:div>
            <w:div w:id="319845945">
              <w:marLeft w:val="0"/>
              <w:marRight w:val="0"/>
              <w:marTop w:val="0"/>
              <w:marBottom w:val="0"/>
              <w:divBdr>
                <w:top w:val="none" w:sz="0" w:space="0" w:color="auto"/>
                <w:left w:val="none" w:sz="0" w:space="0" w:color="auto"/>
                <w:bottom w:val="none" w:sz="0" w:space="0" w:color="auto"/>
                <w:right w:val="none" w:sz="0" w:space="0" w:color="auto"/>
              </w:divBdr>
            </w:div>
            <w:div w:id="499465997">
              <w:marLeft w:val="0"/>
              <w:marRight w:val="0"/>
              <w:marTop w:val="0"/>
              <w:marBottom w:val="0"/>
              <w:divBdr>
                <w:top w:val="none" w:sz="0" w:space="0" w:color="auto"/>
                <w:left w:val="none" w:sz="0" w:space="0" w:color="auto"/>
                <w:bottom w:val="none" w:sz="0" w:space="0" w:color="auto"/>
                <w:right w:val="none" w:sz="0" w:space="0" w:color="auto"/>
              </w:divBdr>
            </w:div>
            <w:div w:id="2050296448">
              <w:marLeft w:val="0"/>
              <w:marRight w:val="0"/>
              <w:marTop w:val="0"/>
              <w:marBottom w:val="0"/>
              <w:divBdr>
                <w:top w:val="none" w:sz="0" w:space="0" w:color="auto"/>
                <w:left w:val="none" w:sz="0" w:space="0" w:color="auto"/>
                <w:bottom w:val="none" w:sz="0" w:space="0" w:color="auto"/>
                <w:right w:val="none" w:sz="0" w:space="0" w:color="auto"/>
              </w:divBdr>
            </w:div>
            <w:div w:id="1463840384">
              <w:marLeft w:val="0"/>
              <w:marRight w:val="0"/>
              <w:marTop w:val="0"/>
              <w:marBottom w:val="0"/>
              <w:divBdr>
                <w:top w:val="none" w:sz="0" w:space="0" w:color="auto"/>
                <w:left w:val="none" w:sz="0" w:space="0" w:color="auto"/>
                <w:bottom w:val="none" w:sz="0" w:space="0" w:color="auto"/>
                <w:right w:val="none" w:sz="0" w:space="0" w:color="auto"/>
              </w:divBdr>
            </w:div>
            <w:div w:id="980500948">
              <w:marLeft w:val="0"/>
              <w:marRight w:val="0"/>
              <w:marTop w:val="0"/>
              <w:marBottom w:val="0"/>
              <w:divBdr>
                <w:top w:val="none" w:sz="0" w:space="0" w:color="auto"/>
                <w:left w:val="none" w:sz="0" w:space="0" w:color="auto"/>
                <w:bottom w:val="none" w:sz="0" w:space="0" w:color="auto"/>
                <w:right w:val="none" w:sz="0" w:space="0" w:color="auto"/>
              </w:divBdr>
            </w:div>
            <w:div w:id="2109546586">
              <w:marLeft w:val="0"/>
              <w:marRight w:val="0"/>
              <w:marTop w:val="0"/>
              <w:marBottom w:val="0"/>
              <w:divBdr>
                <w:top w:val="none" w:sz="0" w:space="0" w:color="auto"/>
                <w:left w:val="none" w:sz="0" w:space="0" w:color="auto"/>
                <w:bottom w:val="none" w:sz="0" w:space="0" w:color="auto"/>
                <w:right w:val="none" w:sz="0" w:space="0" w:color="auto"/>
              </w:divBdr>
            </w:div>
            <w:div w:id="969670944">
              <w:marLeft w:val="0"/>
              <w:marRight w:val="0"/>
              <w:marTop w:val="0"/>
              <w:marBottom w:val="0"/>
              <w:divBdr>
                <w:top w:val="none" w:sz="0" w:space="0" w:color="auto"/>
                <w:left w:val="none" w:sz="0" w:space="0" w:color="auto"/>
                <w:bottom w:val="none" w:sz="0" w:space="0" w:color="auto"/>
                <w:right w:val="none" w:sz="0" w:space="0" w:color="auto"/>
              </w:divBdr>
            </w:div>
            <w:div w:id="699205497">
              <w:marLeft w:val="0"/>
              <w:marRight w:val="0"/>
              <w:marTop w:val="0"/>
              <w:marBottom w:val="0"/>
              <w:divBdr>
                <w:top w:val="none" w:sz="0" w:space="0" w:color="auto"/>
                <w:left w:val="none" w:sz="0" w:space="0" w:color="auto"/>
                <w:bottom w:val="none" w:sz="0" w:space="0" w:color="auto"/>
                <w:right w:val="none" w:sz="0" w:space="0" w:color="auto"/>
              </w:divBdr>
            </w:div>
            <w:div w:id="977761651">
              <w:marLeft w:val="0"/>
              <w:marRight w:val="0"/>
              <w:marTop w:val="0"/>
              <w:marBottom w:val="0"/>
              <w:divBdr>
                <w:top w:val="none" w:sz="0" w:space="0" w:color="auto"/>
                <w:left w:val="none" w:sz="0" w:space="0" w:color="auto"/>
                <w:bottom w:val="none" w:sz="0" w:space="0" w:color="auto"/>
                <w:right w:val="none" w:sz="0" w:space="0" w:color="auto"/>
              </w:divBdr>
            </w:div>
            <w:div w:id="2053917183">
              <w:marLeft w:val="0"/>
              <w:marRight w:val="0"/>
              <w:marTop w:val="0"/>
              <w:marBottom w:val="0"/>
              <w:divBdr>
                <w:top w:val="none" w:sz="0" w:space="0" w:color="auto"/>
                <w:left w:val="none" w:sz="0" w:space="0" w:color="auto"/>
                <w:bottom w:val="none" w:sz="0" w:space="0" w:color="auto"/>
                <w:right w:val="none" w:sz="0" w:space="0" w:color="auto"/>
              </w:divBdr>
            </w:div>
            <w:div w:id="1465152110">
              <w:marLeft w:val="0"/>
              <w:marRight w:val="0"/>
              <w:marTop w:val="0"/>
              <w:marBottom w:val="0"/>
              <w:divBdr>
                <w:top w:val="none" w:sz="0" w:space="0" w:color="auto"/>
                <w:left w:val="none" w:sz="0" w:space="0" w:color="auto"/>
                <w:bottom w:val="none" w:sz="0" w:space="0" w:color="auto"/>
                <w:right w:val="none" w:sz="0" w:space="0" w:color="auto"/>
              </w:divBdr>
            </w:div>
            <w:div w:id="239684234">
              <w:marLeft w:val="0"/>
              <w:marRight w:val="0"/>
              <w:marTop w:val="0"/>
              <w:marBottom w:val="0"/>
              <w:divBdr>
                <w:top w:val="none" w:sz="0" w:space="0" w:color="auto"/>
                <w:left w:val="none" w:sz="0" w:space="0" w:color="auto"/>
                <w:bottom w:val="none" w:sz="0" w:space="0" w:color="auto"/>
                <w:right w:val="none" w:sz="0" w:space="0" w:color="auto"/>
              </w:divBdr>
            </w:div>
            <w:div w:id="780998548">
              <w:marLeft w:val="0"/>
              <w:marRight w:val="0"/>
              <w:marTop w:val="0"/>
              <w:marBottom w:val="0"/>
              <w:divBdr>
                <w:top w:val="none" w:sz="0" w:space="0" w:color="auto"/>
                <w:left w:val="none" w:sz="0" w:space="0" w:color="auto"/>
                <w:bottom w:val="none" w:sz="0" w:space="0" w:color="auto"/>
                <w:right w:val="none" w:sz="0" w:space="0" w:color="auto"/>
              </w:divBdr>
            </w:div>
            <w:div w:id="280113984">
              <w:marLeft w:val="0"/>
              <w:marRight w:val="0"/>
              <w:marTop w:val="0"/>
              <w:marBottom w:val="0"/>
              <w:divBdr>
                <w:top w:val="none" w:sz="0" w:space="0" w:color="auto"/>
                <w:left w:val="none" w:sz="0" w:space="0" w:color="auto"/>
                <w:bottom w:val="none" w:sz="0" w:space="0" w:color="auto"/>
                <w:right w:val="none" w:sz="0" w:space="0" w:color="auto"/>
              </w:divBdr>
            </w:div>
            <w:div w:id="1119685153">
              <w:marLeft w:val="0"/>
              <w:marRight w:val="0"/>
              <w:marTop w:val="0"/>
              <w:marBottom w:val="0"/>
              <w:divBdr>
                <w:top w:val="none" w:sz="0" w:space="0" w:color="auto"/>
                <w:left w:val="none" w:sz="0" w:space="0" w:color="auto"/>
                <w:bottom w:val="none" w:sz="0" w:space="0" w:color="auto"/>
                <w:right w:val="none" w:sz="0" w:space="0" w:color="auto"/>
              </w:divBdr>
            </w:div>
            <w:div w:id="747118102">
              <w:marLeft w:val="0"/>
              <w:marRight w:val="0"/>
              <w:marTop w:val="0"/>
              <w:marBottom w:val="0"/>
              <w:divBdr>
                <w:top w:val="none" w:sz="0" w:space="0" w:color="auto"/>
                <w:left w:val="none" w:sz="0" w:space="0" w:color="auto"/>
                <w:bottom w:val="none" w:sz="0" w:space="0" w:color="auto"/>
                <w:right w:val="none" w:sz="0" w:space="0" w:color="auto"/>
              </w:divBdr>
            </w:div>
            <w:div w:id="1056903304">
              <w:marLeft w:val="0"/>
              <w:marRight w:val="0"/>
              <w:marTop w:val="0"/>
              <w:marBottom w:val="0"/>
              <w:divBdr>
                <w:top w:val="none" w:sz="0" w:space="0" w:color="auto"/>
                <w:left w:val="none" w:sz="0" w:space="0" w:color="auto"/>
                <w:bottom w:val="none" w:sz="0" w:space="0" w:color="auto"/>
                <w:right w:val="none" w:sz="0" w:space="0" w:color="auto"/>
              </w:divBdr>
            </w:div>
            <w:div w:id="1353189287">
              <w:marLeft w:val="0"/>
              <w:marRight w:val="0"/>
              <w:marTop w:val="0"/>
              <w:marBottom w:val="0"/>
              <w:divBdr>
                <w:top w:val="none" w:sz="0" w:space="0" w:color="auto"/>
                <w:left w:val="none" w:sz="0" w:space="0" w:color="auto"/>
                <w:bottom w:val="none" w:sz="0" w:space="0" w:color="auto"/>
                <w:right w:val="none" w:sz="0" w:space="0" w:color="auto"/>
              </w:divBdr>
            </w:div>
            <w:div w:id="205021518">
              <w:marLeft w:val="0"/>
              <w:marRight w:val="0"/>
              <w:marTop w:val="0"/>
              <w:marBottom w:val="0"/>
              <w:divBdr>
                <w:top w:val="none" w:sz="0" w:space="0" w:color="auto"/>
                <w:left w:val="none" w:sz="0" w:space="0" w:color="auto"/>
                <w:bottom w:val="none" w:sz="0" w:space="0" w:color="auto"/>
                <w:right w:val="none" w:sz="0" w:space="0" w:color="auto"/>
              </w:divBdr>
            </w:div>
            <w:div w:id="464390478">
              <w:marLeft w:val="0"/>
              <w:marRight w:val="0"/>
              <w:marTop w:val="0"/>
              <w:marBottom w:val="0"/>
              <w:divBdr>
                <w:top w:val="none" w:sz="0" w:space="0" w:color="auto"/>
                <w:left w:val="none" w:sz="0" w:space="0" w:color="auto"/>
                <w:bottom w:val="none" w:sz="0" w:space="0" w:color="auto"/>
                <w:right w:val="none" w:sz="0" w:space="0" w:color="auto"/>
              </w:divBdr>
            </w:div>
            <w:div w:id="278227398">
              <w:marLeft w:val="0"/>
              <w:marRight w:val="0"/>
              <w:marTop w:val="0"/>
              <w:marBottom w:val="0"/>
              <w:divBdr>
                <w:top w:val="none" w:sz="0" w:space="0" w:color="auto"/>
                <w:left w:val="none" w:sz="0" w:space="0" w:color="auto"/>
                <w:bottom w:val="none" w:sz="0" w:space="0" w:color="auto"/>
                <w:right w:val="none" w:sz="0" w:space="0" w:color="auto"/>
              </w:divBdr>
            </w:div>
            <w:div w:id="160778352">
              <w:marLeft w:val="0"/>
              <w:marRight w:val="0"/>
              <w:marTop w:val="0"/>
              <w:marBottom w:val="0"/>
              <w:divBdr>
                <w:top w:val="none" w:sz="0" w:space="0" w:color="auto"/>
                <w:left w:val="none" w:sz="0" w:space="0" w:color="auto"/>
                <w:bottom w:val="none" w:sz="0" w:space="0" w:color="auto"/>
                <w:right w:val="none" w:sz="0" w:space="0" w:color="auto"/>
              </w:divBdr>
            </w:div>
            <w:div w:id="347485781">
              <w:marLeft w:val="0"/>
              <w:marRight w:val="0"/>
              <w:marTop w:val="0"/>
              <w:marBottom w:val="0"/>
              <w:divBdr>
                <w:top w:val="none" w:sz="0" w:space="0" w:color="auto"/>
                <w:left w:val="none" w:sz="0" w:space="0" w:color="auto"/>
                <w:bottom w:val="none" w:sz="0" w:space="0" w:color="auto"/>
                <w:right w:val="none" w:sz="0" w:space="0" w:color="auto"/>
              </w:divBdr>
            </w:div>
            <w:div w:id="2045669523">
              <w:marLeft w:val="0"/>
              <w:marRight w:val="0"/>
              <w:marTop w:val="0"/>
              <w:marBottom w:val="0"/>
              <w:divBdr>
                <w:top w:val="none" w:sz="0" w:space="0" w:color="auto"/>
                <w:left w:val="none" w:sz="0" w:space="0" w:color="auto"/>
                <w:bottom w:val="none" w:sz="0" w:space="0" w:color="auto"/>
                <w:right w:val="none" w:sz="0" w:space="0" w:color="auto"/>
              </w:divBdr>
            </w:div>
            <w:div w:id="1631933045">
              <w:marLeft w:val="0"/>
              <w:marRight w:val="0"/>
              <w:marTop w:val="0"/>
              <w:marBottom w:val="0"/>
              <w:divBdr>
                <w:top w:val="none" w:sz="0" w:space="0" w:color="auto"/>
                <w:left w:val="none" w:sz="0" w:space="0" w:color="auto"/>
                <w:bottom w:val="none" w:sz="0" w:space="0" w:color="auto"/>
                <w:right w:val="none" w:sz="0" w:space="0" w:color="auto"/>
              </w:divBdr>
            </w:div>
            <w:div w:id="59252417">
              <w:marLeft w:val="0"/>
              <w:marRight w:val="0"/>
              <w:marTop w:val="0"/>
              <w:marBottom w:val="0"/>
              <w:divBdr>
                <w:top w:val="none" w:sz="0" w:space="0" w:color="auto"/>
                <w:left w:val="none" w:sz="0" w:space="0" w:color="auto"/>
                <w:bottom w:val="none" w:sz="0" w:space="0" w:color="auto"/>
                <w:right w:val="none" w:sz="0" w:space="0" w:color="auto"/>
              </w:divBdr>
            </w:div>
            <w:div w:id="1850679458">
              <w:marLeft w:val="0"/>
              <w:marRight w:val="0"/>
              <w:marTop w:val="0"/>
              <w:marBottom w:val="0"/>
              <w:divBdr>
                <w:top w:val="none" w:sz="0" w:space="0" w:color="auto"/>
                <w:left w:val="none" w:sz="0" w:space="0" w:color="auto"/>
                <w:bottom w:val="none" w:sz="0" w:space="0" w:color="auto"/>
                <w:right w:val="none" w:sz="0" w:space="0" w:color="auto"/>
              </w:divBdr>
            </w:div>
            <w:div w:id="1833108807">
              <w:marLeft w:val="0"/>
              <w:marRight w:val="0"/>
              <w:marTop w:val="0"/>
              <w:marBottom w:val="0"/>
              <w:divBdr>
                <w:top w:val="none" w:sz="0" w:space="0" w:color="auto"/>
                <w:left w:val="none" w:sz="0" w:space="0" w:color="auto"/>
                <w:bottom w:val="none" w:sz="0" w:space="0" w:color="auto"/>
                <w:right w:val="none" w:sz="0" w:space="0" w:color="auto"/>
              </w:divBdr>
            </w:div>
            <w:div w:id="1983924717">
              <w:marLeft w:val="0"/>
              <w:marRight w:val="0"/>
              <w:marTop w:val="0"/>
              <w:marBottom w:val="0"/>
              <w:divBdr>
                <w:top w:val="none" w:sz="0" w:space="0" w:color="auto"/>
                <w:left w:val="none" w:sz="0" w:space="0" w:color="auto"/>
                <w:bottom w:val="none" w:sz="0" w:space="0" w:color="auto"/>
                <w:right w:val="none" w:sz="0" w:space="0" w:color="auto"/>
              </w:divBdr>
            </w:div>
            <w:div w:id="761948002">
              <w:marLeft w:val="0"/>
              <w:marRight w:val="0"/>
              <w:marTop w:val="0"/>
              <w:marBottom w:val="0"/>
              <w:divBdr>
                <w:top w:val="none" w:sz="0" w:space="0" w:color="auto"/>
                <w:left w:val="none" w:sz="0" w:space="0" w:color="auto"/>
                <w:bottom w:val="none" w:sz="0" w:space="0" w:color="auto"/>
                <w:right w:val="none" w:sz="0" w:space="0" w:color="auto"/>
              </w:divBdr>
            </w:div>
            <w:div w:id="1411731714">
              <w:marLeft w:val="0"/>
              <w:marRight w:val="0"/>
              <w:marTop w:val="0"/>
              <w:marBottom w:val="0"/>
              <w:divBdr>
                <w:top w:val="none" w:sz="0" w:space="0" w:color="auto"/>
                <w:left w:val="none" w:sz="0" w:space="0" w:color="auto"/>
                <w:bottom w:val="none" w:sz="0" w:space="0" w:color="auto"/>
                <w:right w:val="none" w:sz="0" w:space="0" w:color="auto"/>
              </w:divBdr>
            </w:div>
            <w:div w:id="1750813412">
              <w:marLeft w:val="0"/>
              <w:marRight w:val="0"/>
              <w:marTop w:val="0"/>
              <w:marBottom w:val="0"/>
              <w:divBdr>
                <w:top w:val="none" w:sz="0" w:space="0" w:color="auto"/>
                <w:left w:val="none" w:sz="0" w:space="0" w:color="auto"/>
                <w:bottom w:val="none" w:sz="0" w:space="0" w:color="auto"/>
                <w:right w:val="none" w:sz="0" w:space="0" w:color="auto"/>
              </w:divBdr>
            </w:div>
            <w:div w:id="881285744">
              <w:marLeft w:val="0"/>
              <w:marRight w:val="0"/>
              <w:marTop w:val="0"/>
              <w:marBottom w:val="0"/>
              <w:divBdr>
                <w:top w:val="none" w:sz="0" w:space="0" w:color="auto"/>
                <w:left w:val="none" w:sz="0" w:space="0" w:color="auto"/>
                <w:bottom w:val="none" w:sz="0" w:space="0" w:color="auto"/>
                <w:right w:val="none" w:sz="0" w:space="0" w:color="auto"/>
              </w:divBdr>
            </w:div>
            <w:div w:id="773212467">
              <w:marLeft w:val="0"/>
              <w:marRight w:val="0"/>
              <w:marTop w:val="0"/>
              <w:marBottom w:val="0"/>
              <w:divBdr>
                <w:top w:val="none" w:sz="0" w:space="0" w:color="auto"/>
                <w:left w:val="none" w:sz="0" w:space="0" w:color="auto"/>
                <w:bottom w:val="none" w:sz="0" w:space="0" w:color="auto"/>
                <w:right w:val="none" w:sz="0" w:space="0" w:color="auto"/>
              </w:divBdr>
            </w:div>
            <w:div w:id="1470660358">
              <w:marLeft w:val="0"/>
              <w:marRight w:val="0"/>
              <w:marTop w:val="0"/>
              <w:marBottom w:val="0"/>
              <w:divBdr>
                <w:top w:val="none" w:sz="0" w:space="0" w:color="auto"/>
                <w:left w:val="none" w:sz="0" w:space="0" w:color="auto"/>
                <w:bottom w:val="none" w:sz="0" w:space="0" w:color="auto"/>
                <w:right w:val="none" w:sz="0" w:space="0" w:color="auto"/>
              </w:divBdr>
            </w:div>
            <w:div w:id="829567284">
              <w:marLeft w:val="0"/>
              <w:marRight w:val="0"/>
              <w:marTop w:val="0"/>
              <w:marBottom w:val="0"/>
              <w:divBdr>
                <w:top w:val="none" w:sz="0" w:space="0" w:color="auto"/>
                <w:left w:val="none" w:sz="0" w:space="0" w:color="auto"/>
                <w:bottom w:val="none" w:sz="0" w:space="0" w:color="auto"/>
                <w:right w:val="none" w:sz="0" w:space="0" w:color="auto"/>
              </w:divBdr>
            </w:div>
            <w:div w:id="689381960">
              <w:marLeft w:val="0"/>
              <w:marRight w:val="0"/>
              <w:marTop w:val="0"/>
              <w:marBottom w:val="0"/>
              <w:divBdr>
                <w:top w:val="none" w:sz="0" w:space="0" w:color="auto"/>
                <w:left w:val="none" w:sz="0" w:space="0" w:color="auto"/>
                <w:bottom w:val="none" w:sz="0" w:space="0" w:color="auto"/>
                <w:right w:val="none" w:sz="0" w:space="0" w:color="auto"/>
              </w:divBdr>
            </w:div>
            <w:div w:id="1088775508">
              <w:marLeft w:val="0"/>
              <w:marRight w:val="0"/>
              <w:marTop w:val="0"/>
              <w:marBottom w:val="0"/>
              <w:divBdr>
                <w:top w:val="none" w:sz="0" w:space="0" w:color="auto"/>
                <w:left w:val="none" w:sz="0" w:space="0" w:color="auto"/>
                <w:bottom w:val="none" w:sz="0" w:space="0" w:color="auto"/>
                <w:right w:val="none" w:sz="0" w:space="0" w:color="auto"/>
              </w:divBdr>
            </w:div>
            <w:div w:id="14305369">
              <w:marLeft w:val="0"/>
              <w:marRight w:val="0"/>
              <w:marTop w:val="0"/>
              <w:marBottom w:val="0"/>
              <w:divBdr>
                <w:top w:val="none" w:sz="0" w:space="0" w:color="auto"/>
                <w:left w:val="none" w:sz="0" w:space="0" w:color="auto"/>
                <w:bottom w:val="none" w:sz="0" w:space="0" w:color="auto"/>
                <w:right w:val="none" w:sz="0" w:space="0" w:color="auto"/>
              </w:divBdr>
            </w:div>
            <w:div w:id="426921983">
              <w:marLeft w:val="0"/>
              <w:marRight w:val="0"/>
              <w:marTop w:val="0"/>
              <w:marBottom w:val="0"/>
              <w:divBdr>
                <w:top w:val="none" w:sz="0" w:space="0" w:color="auto"/>
                <w:left w:val="none" w:sz="0" w:space="0" w:color="auto"/>
                <w:bottom w:val="none" w:sz="0" w:space="0" w:color="auto"/>
                <w:right w:val="none" w:sz="0" w:space="0" w:color="auto"/>
              </w:divBdr>
            </w:div>
            <w:div w:id="363674057">
              <w:marLeft w:val="0"/>
              <w:marRight w:val="0"/>
              <w:marTop w:val="0"/>
              <w:marBottom w:val="0"/>
              <w:divBdr>
                <w:top w:val="none" w:sz="0" w:space="0" w:color="auto"/>
                <w:left w:val="none" w:sz="0" w:space="0" w:color="auto"/>
                <w:bottom w:val="none" w:sz="0" w:space="0" w:color="auto"/>
                <w:right w:val="none" w:sz="0" w:space="0" w:color="auto"/>
              </w:divBdr>
            </w:div>
            <w:div w:id="1541287167">
              <w:marLeft w:val="0"/>
              <w:marRight w:val="0"/>
              <w:marTop w:val="0"/>
              <w:marBottom w:val="0"/>
              <w:divBdr>
                <w:top w:val="none" w:sz="0" w:space="0" w:color="auto"/>
                <w:left w:val="none" w:sz="0" w:space="0" w:color="auto"/>
                <w:bottom w:val="none" w:sz="0" w:space="0" w:color="auto"/>
                <w:right w:val="none" w:sz="0" w:space="0" w:color="auto"/>
              </w:divBdr>
            </w:div>
            <w:div w:id="1015763461">
              <w:marLeft w:val="0"/>
              <w:marRight w:val="0"/>
              <w:marTop w:val="0"/>
              <w:marBottom w:val="0"/>
              <w:divBdr>
                <w:top w:val="none" w:sz="0" w:space="0" w:color="auto"/>
                <w:left w:val="none" w:sz="0" w:space="0" w:color="auto"/>
                <w:bottom w:val="none" w:sz="0" w:space="0" w:color="auto"/>
                <w:right w:val="none" w:sz="0" w:space="0" w:color="auto"/>
              </w:divBdr>
            </w:div>
            <w:div w:id="937180478">
              <w:marLeft w:val="0"/>
              <w:marRight w:val="0"/>
              <w:marTop w:val="0"/>
              <w:marBottom w:val="0"/>
              <w:divBdr>
                <w:top w:val="none" w:sz="0" w:space="0" w:color="auto"/>
                <w:left w:val="none" w:sz="0" w:space="0" w:color="auto"/>
                <w:bottom w:val="none" w:sz="0" w:space="0" w:color="auto"/>
                <w:right w:val="none" w:sz="0" w:space="0" w:color="auto"/>
              </w:divBdr>
            </w:div>
            <w:div w:id="210383124">
              <w:marLeft w:val="0"/>
              <w:marRight w:val="0"/>
              <w:marTop w:val="0"/>
              <w:marBottom w:val="0"/>
              <w:divBdr>
                <w:top w:val="none" w:sz="0" w:space="0" w:color="auto"/>
                <w:left w:val="none" w:sz="0" w:space="0" w:color="auto"/>
                <w:bottom w:val="none" w:sz="0" w:space="0" w:color="auto"/>
                <w:right w:val="none" w:sz="0" w:space="0" w:color="auto"/>
              </w:divBdr>
            </w:div>
            <w:div w:id="1940092592">
              <w:marLeft w:val="0"/>
              <w:marRight w:val="0"/>
              <w:marTop w:val="0"/>
              <w:marBottom w:val="0"/>
              <w:divBdr>
                <w:top w:val="none" w:sz="0" w:space="0" w:color="auto"/>
                <w:left w:val="none" w:sz="0" w:space="0" w:color="auto"/>
                <w:bottom w:val="none" w:sz="0" w:space="0" w:color="auto"/>
                <w:right w:val="none" w:sz="0" w:space="0" w:color="auto"/>
              </w:divBdr>
            </w:div>
            <w:div w:id="2007711136">
              <w:marLeft w:val="0"/>
              <w:marRight w:val="0"/>
              <w:marTop w:val="0"/>
              <w:marBottom w:val="0"/>
              <w:divBdr>
                <w:top w:val="none" w:sz="0" w:space="0" w:color="auto"/>
                <w:left w:val="none" w:sz="0" w:space="0" w:color="auto"/>
                <w:bottom w:val="none" w:sz="0" w:space="0" w:color="auto"/>
                <w:right w:val="none" w:sz="0" w:space="0" w:color="auto"/>
              </w:divBdr>
            </w:div>
            <w:div w:id="998846846">
              <w:marLeft w:val="0"/>
              <w:marRight w:val="0"/>
              <w:marTop w:val="0"/>
              <w:marBottom w:val="0"/>
              <w:divBdr>
                <w:top w:val="none" w:sz="0" w:space="0" w:color="auto"/>
                <w:left w:val="none" w:sz="0" w:space="0" w:color="auto"/>
                <w:bottom w:val="none" w:sz="0" w:space="0" w:color="auto"/>
                <w:right w:val="none" w:sz="0" w:space="0" w:color="auto"/>
              </w:divBdr>
            </w:div>
            <w:div w:id="891505811">
              <w:marLeft w:val="0"/>
              <w:marRight w:val="0"/>
              <w:marTop w:val="0"/>
              <w:marBottom w:val="0"/>
              <w:divBdr>
                <w:top w:val="none" w:sz="0" w:space="0" w:color="auto"/>
                <w:left w:val="none" w:sz="0" w:space="0" w:color="auto"/>
                <w:bottom w:val="none" w:sz="0" w:space="0" w:color="auto"/>
                <w:right w:val="none" w:sz="0" w:space="0" w:color="auto"/>
              </w:divBdr>
            </w:div>
            <w:div w:id="1365061697">
              <w:marLeft w:val="0"/>
              <w:marRight w:val="0"/>
              <w:marTop w:val="0"/>
              <w:marBottom w:val="0"/>
              <w:divBdr>
                <w:top w:val="none" w:sz="0" w:space="0" w:color="auto"/>
                <w:left w:val="none" w:sz="0" w:space="0" w:color="auto"/>
                <w:bottom w:val="none" w:sz="0" w:space="0" w:color="auto"/>
                <w:right w:val="none" w:sz="0" w:space="0" w:color="auto"/>
              </w:divBdr>
            </w:div>
            <w:div w:id="917439916">
              <w:marLeft w:val="0"/>
              <w:marRight w:val="0"/>
              <w:marTop w:val="0"/>
              <w:marBottom w:val="0"/>
              <w:divBdr>
                <w:top w:val="none" w:sz="0" w:space="0" w:color="auto"/>
                <w:left w:val="none" w:sz="0" w:space="0" w:color="auto"/>
                <w:bottom w:val="none" w:sz="0" w:space="0" w:color="auto"/>
                <w:right w:val="none" w:sz="0" w:space="0" w:color="auto"/>
              </w:divBdr>
            </w:div>
            <w:div w:id="373190496">
              <w:marLeft w:val="0"/>
              <w:marRight w:val="0"/>
              <w:marTop w:val="0"/>
              <w:marBottom w:val="0"/>
              <w:divBdr>
                <w:top w:val="none" w:sz="0" w:space="0" w:color="auto"/>
                <w:left w:val="none" w:sz="0" w:space="0" w:color="auto"/>
                <w:bottom w:val="none" w:sz="0" w:space="0" w:color="auto"/>
                <w:right w:val="none" w:sz="0" w:space="0" w:color="auto"/>
              </w:divBdr>
            </w:div>
            <w:div w:id="1335768953">
              <w:marLeft w:val="0"/>
              <w:marRight w:val="0"/>
              <w:marTop w:val="0"/>
              <w:marBottom w:val="0"/>
              <w:divBdr>
                <w:top w:val="none" w:sz="0" w:space="0" w:color="auto"/>
                <w:left w:val="none" w:sz="0" w:space="0" w:color="auto"/>
                <w:bottom w:val="none" w:sz="0" w:space="0" w:color="auto"/>
                <w:right w:val="none" w:sz="0" w:space="0" w:color="auto"/>
              </w:divBdr>
            </w:div>
            <w:div w:id="1178424981">
              <w:marLeft w:val="0"/>
              <w:marRight w:val="0"/>
              <w:marTop w:val="0"/>
              <w:marBottom w:val="0"/>
              <w:divBdr>
                <w:top w:val="none" w:sz="0" w:space="0" w:color="auto"/>
                <w:left w:val="none" w:sz="0" w:space="0" w:color="auto"/>
                <w:bottom w:val="none" w:sz="0" w:space="0" w:color="auto"/>
                <w:right w:val="none" w:sz="0" w:space="0" w:color="auto"/>
              </w:divBdr>
            </w:div>
            <w:div w:id="967509166">
              <w:marLeft w:val="0"/>
              <w:marRight w:val="0"/>
              <w:marTop w:val="0"/>
              <w:marBottom w:val="0"/>
              <w:divBdr>
                <w:top w:val="none" w:sz="0" w:space="0" w:color="auto"/>
                <w:left w:val="none" w:sz="0" w:space="0" w:color="auto"/>
                <w:bottom w:val="none" w:sz="0" w:space="0" w:color="auto"/>
                <w:right w:val="none" w:sz="0" w:space="0" w:color="auto"/>
              </w:divBdr>
            </w:div>
            <w:div w:id="451364488">
              <w:marLeft w:val="0"/>
              <w:marRight w:val="0"/>
              <w:marTop w:val="0"/>
              <w:marBottom w:val="0"/>
              <w:divBdr>
                <w:top w:val="none" w:sz="0" w:space="0" w:color="auto"/>
                <w:left w:val="none" w:sz="0" w:space="0" w:color="auto"/>
                <w:bottom w:val="none" w:sz="0" w:space="0" w:color="auto"/>
                <w:right w:val="none" w:sz="0" w:space="0" w:color="auto"/>
              </w:divBdr>
            </w:div>
            <w:div w:id="1800798656">
              <w:marLeft w:val="0"/>
              <w:marRight w:val="0"/>
              <w:marTop w:val="0"/>
              <w:marBottom w:val="0"/>
              <w:divBdr>
                <w:top w:val="none" w:sz="0" w:space="0" w:color="auto"/>
                <w:left w:val="none" w:sz="0" w:space="0" w:color="auto"/>
                <w:bottom w:val="none" w:sz="0" w:space="0" w:color="auto"/>
                <w:right w:val="none" w:sz="0" w:space="0" w:color="auto"/>
              </w:divBdr>
            </w:div>
            <w:div w:id="553352320">
              <w:marLeft w:val="0"/>
              <w:marRight w:val="0"/>
              <w:marTop w:val="0"/>
              <w:marBottom w:val="0"/>
              <w:divBdr>
                <w:top w:val="none" w:sz="0" w:space="0" w:color="auto"/>
                <w:left w:val="none" w:sz="0" w:space="0" w:color="auto"/>
                <w:bottom w:val="none" w:sz="0" w:space="0" w:color="auto"/>
                <w:right w:val="none" w:sz="0" w:space="0" w:color="auto"/>
              </w:divBdr>
            </w:div>
            <w:div w:id="1837261675">
              <w:marLeft w:val="0"/>
              <w:marRight w:val="0"/>
              <w:marTop w:val="0"/>
              <w:marBottom w:val="0"/>
              <w:divBdr>
                <w:top w:val="none" w:sz="0" w:space="0" w:color="auto"/>
                <w:left w:val="none" w:sz="0" w:space="0" w:color="auto"/>
                <w:bottom w:val="none" w:sz="0" w:space="0" w:color="auto"/>
                <w:right w:val="none" w:sz="0" w:space="0" w:color="auto"/>
              </w:divBdr>
            </w:div>
            <w:div w:id="685446954">
              <w:marLeft w:val="0"/>
              <w:marRight w:val="0"/>
              <w:marTop w:val="0"/>
              <w:marBottom w:val="0"/>
              <w:divBdr>
                <w:top w:val="none" w:sz="0" w:space="0" w:color="auto"/>
                <w:left w:val="none" w:sz="0" w:space="0" w:color="auto"/>
                <w:bottom w:val="none" w:sz="0" w:space="0" w:color="auto"/>
                <w:right w:val="none" w:sz="0" w:space="0" w:color="auto"/>
              </w:divBdr>
            </w:div>
            <w:div w:id="730737248">
              <w:marLeft w:val="0"/>
              <w:marRight w:val="0"/>
              <w:marTop w:val="0"/>
              <w:marBottom w:val="0"/>
              <w:divBdr>
                <w:top w:val="none" w:sz="0" w:space="0" w:color="auto"/>
                <w:left w:val="none" w:sz="0" w:space="0" w:color="auto"/>
                <w:bottom w:val="none" w:sz="0" w:space="0" w:color="auto"/>
                <w:right w:val="none" w:sz="0" w:space="0" w:color="auto"/>
              </w:divBdr>
            </w:div>
            <w:div w:id="813722246">
              <w:marLeft w:val="0"/>
              <w:marRight w:val="0"/>
              <w:marTop w:val="0"/>
              <w:marBottom w:val="0"/>
              <w:divBdr>
                <w:top w:val="none" w:sz="0" w:space="0" w:color="auto"/>
                <w:left w:val="none" w:sz="0" w:space="0" w:color="auto"/>
                <w:bottom w:val="none" w:sz="0" w:space="0" w:color="auto"/>
                <w:right w:val="none" w:sz="0" w:space="0" w:color="auto"/>
              </w:divBdr>
            </w:div>
            <w:div w:id="747463951">
              <w:marLeft w:val="0"/>
              <w:marRight w:val="0"/>
              <w:marTop w:val="0"/>
              <w:marBottom w:val="0"/>
              <w:divBdr>
                <w:top w:val="none" w:sz="0" w:space="0" w:color="auto"/>
                <w:left w:val="none" w:sz="0" w:space="0" w:color="auto"/>
                <w:bottom w:val="none" w:sz="0" w:space="0" w:color="auto"/>
                <w:right w:val="none" w:sz="0" w:space="0" w:color="auto"/>
              </w:divBdr>
            </w:div>
            <w:div w:id="526068148">
              <w:marLeft w:val="0"/>
              <w:marRight w:val="0"/>
              <w:marTop w:val="0"/>
              <w:marBottom w:val="0"/>
              <w:divBdr>
                <w:top w:val="none" w:sz="0" w:space="0" w:color="auto"/>
                <w:left w:val="none" w:sz="0" w:space="0" w:color="auto"/>
                <w:bottom w:val="none" w:sz="0" w:space="0" w:color="auto"/>
                <w:right w:val="none" w:sz="0" w:space="0" w:color="auto"/>
              </w:divBdr>
            </w:div>
            <w:div w:id="1749306377">
              <w:marLeft w:val="0"/>
              <w:marRight w:val="0"/>
              <w:marTop w:val="0"/>
              <w:marBottom w:val="0"/>
              <w:divBdr>
                <w:top w:val="none" w:sz="0" w:space="0" w:color="auto"/>
                <w:left w:val="none" w:sz="0" w:space="0" w:color="auto"/>
                <w:bottom w:val="none" w:sz="0" w:space="0" w:color="auto"/>
                <w:right w:val="none" w:sz="0" w:space="0" w:color="auto"/>
              </w:divBdr>
            </w:div>
            <w:div w:id="294455207">
              <w:marLeft w:val="0"/>
              <w:marRight w:val="0"/>
              <w:marTop w:val="0"/>
              <w:marBottom w:val="0"/>
              <w:divBdr>
                <w:top w:val="none" w:sz="0" w:space="0" w:color="auto"/>
                <w:left w:val="none" w:sz="0" w:space="0" w:color="auto"/>
                <w:bottom w:val="none" w:sz="0" w:space="0" w:color="auto"/>
                <w:right w:val="none" w:sz="0" w:space="0" w:color="auto"/>
              </w:divBdr>
            </w:div>
            <w:div w:id="787311392">
              <w:marLeft w:val="0"/>
              <w:marRight w:val="0"/>
              <w:marTop w:val="0"/>
              <w:marBottom w:val="0"/>
              <w:divBdr>
                <w:top w:val="none" w:sz="0" w:space="0" w:color="auto"/>
                <w:left w:val="none" w:sz="0" w:space="0" w:color="auto"/>
                <w:bottom w:val="none" w:sz="0" w:space="0" w:color="auto"/>
                <w:right w:val="none" w:sz="0" w:space="0" w:color="auto"/>
              </w:divBdr>
            </w:div>
            <w:div w:id="1610888507">
              <w:marLeft w:val="0"/>
              <w:marRight w:val="0"/>
              <w:marTop w:val="0"/>
              <w:marBottom w:val="0"/>
              <w:divBdr>
                <w:top w:val="none" w:sz="0" w:space="0" w:color="auto"/>
                <w:left w:val="none" w:sz="0" w:space="0" w:color="auto"/>
                <w:bottom w:val="none" w:sz="0" w:space="0" w:color="auto"/>
                <w:right w:val="none" w:sz="0" w:space="0" w:color="auto"/>
              </w:divBdr>
            </w:div>
            <w:div w:id="705644683">
              <w:marLeft w:val="0"/>
              <w:marRight w:val="0"/>
              <w:marTop w:val="0"/>
              <w:marBottom w:val="0"/>
              <w:divBdr>
                <w:top w:val="none" w:sz="0" w:space="0" w:color="auto"/>
                <w:left w:val="none" w:sz="0" w:space="0" w:color="auto"/>
                <w:bottom w:val="none" w:sz="0" w:space="0" w:color="auto"/>
                <w:right w:val="none" w:sz="0" w:space="0" w:color="auto"/>
              </w:divBdr>
            </w:div>
            <w:div w:id="126709009">
              <w:marLeft w:val="0"/>
              <w:marRight w:val="0"/>
              <w:marTop w:val="0"/>
              <w:marBottom w:val="0"/>
              <w:divBdr>
                <w:top w:val="none" w:sz="0" w:space="0" w:color="auto"/>
                <w:left w:val="none" w:sz="0" w:space="0" w:color="auto"/>
                <w:bottom w:val="none" w:sz="0" w:space="0" w:color="auto"/>
                <w:right w:val="none" w:sz="0" w:space="0" w:color="auto"/>
              </w:divBdr>
            </w:div>
            <w:div w:id="1552617146">
              <w:marLeft w:val="0"/>
              <w:marRight w:val="0"/>
              <w:marTop w:val="0"/>
              <w:marBottom w:val="0"/>
              <w:divBdr>
                <w:top w:val="none" w:sz="0" w:space="0" w:color="auto"/>
                <w:left w:val="none" w:sz="0" w:space="0" w:color="auto"/>
                <w:bottom w:val="none" w:sz="0" w:space="0" w:color="auto"/>
                <w:right w:val="none" w:sz="0" w:space="0" w:color="auto"/>
              </w:divBdr>
            </w:div>
            <w:div w:id="1908762508">
              <w:marLeft w:val="0"/>
              <w:marRight w:val="0"/>
              <w:marTop w:val="0"/>
              <w:marBottom w:val="0"/>
              <w:divBdr>
                <w:top w:val="none" w:sz="0" w:space="0" w:color="auto"/>
                <w:left w:val="none" w:sz="0" w:space="0" w:color="auto"/>
                <w:bottom w:val="none" w:sz="0" w:space="0" w:color="auto"/>
                <w:right w:val="none" w:sz="0" w:space="0" w:color="auto"/>
              </w:divBdr>
            </w:div>
            <w:div w:id="42677314">
              <w:marLeft w:val="0"/>
              <w:marRight w:val="0"/>
              <w:marTop w:val="0"/>
              <w:marBottom w:val="0"/>
              <w:divBdr>
                <w:top w:val="none" w:sz="0" w:space="0" w:color="auto"/>
                <w:left w:val="none" w:sz="0" w:space="0" w:color="auto"/>
                <w:bottom w:val="none" w:sz="0" w:space="0" w:color="auto"/>
                <w:right w:val="none" w:sz="0" w:space="0" w:color="auto"/>
              </w:divBdr>
            </w:div>
            <w:div w:id="1284849090">
              <w:marLeft w:val="0"/>
              <w:marRight w:val="0"/>
              <w:marTop w:val="0"/>
              <w:marBottom w:val="0"/>
              <w:divBdr>
                <w:top w:val="none" w:sz="0" w:space="0" w:color="auto"/>
                <w:left w:val="none" w:sz="0" w:space="0" w:color="auto"/>
                <w:bottom w:val="none" w:sz="0" w:space="0" w:color="auto"/>
                <w:right w:val="none" w:sz="0" w:space="0" w:color="auto"/>
              </w:divBdr>
            </w:div>
            <w:div w:id="1127507205">
              <w:marLeft w:val="0"/>
              <w:marRight w:val="0"/>
              <w:marTop w:val="0"/>
              <w:marBottom w:val="0"/>
              <w:divBdr>
                <w:top w:val="none" w:sz="0" w:space="0" w:color="auto"/>
                <w:left w:val="none" w:sz="0" w:space="0" w:color="auto"/>
                <w:bottom w:val="none" w:sz="0" w:space="0" w:color="auto"/>
                <w:right w:val="none" w:sz="0" w:space="0" w:color="auto"/>
              </w:divBdr>
            </w:div>
            <w:div w:id="638926216">
              <w:marLeft w:val="0"/>
              <w:marRight w:val="0"/>
              <w:marTop w:val="0"/>
              <w:marBottom w:val="0"/>
              <w:divBdr>
                <w:top w:val="none" w:sz="0" w:space="0" w:color="auto"/>
                <w:left w:val="none" w:sz="0" w:space="0" w:color="auto"/>
                <w:bottom w:val="none" w:sz="0" w:space="0" w:color="auto"/>
                <w:right w:val="none" w:sz="0" w:space="0" w:color="auto"/>
              </w:divBdr>
            </w:div>
            <w:div w:id="934358475">
              <w:marLeft w:val="0"/>
              <w:marRight w:val="0"/>
              <w:marTop w:val="0"/>
              <w:marBottom w:val="0"/>
              <w:divBdr>
                <w:top w:val="none" w:sz="0" w:space="0" w:color="auto"/>
                <w:left w:val="none" w:sz="0" w:space="0" w:color="auto"/>
                <w:bottom w:val="none" w:sz="0" w:space="0" w:color="auto"/>
                <w:right w:val="none" w:sz="0" w:space="0" w:color="auto"/>
              </w:divBdr>
            </w:div>
            <w:div w:id="1450783523">
              <w:marLeft w:val="0"/>
              <w:marRight w:val="0"/>
              <w:marTop w:val="0"/>
              <w:marBottom w:val="0"/>
              <w:divBdr>
                <w:top w:val="none" w:sz="0" w:space="0" w:color="auto"/>
                <w:left w:val="none" w:sz="0" w:space="0" w:color="auto"/>
                <w:bottom w:val="none" w:sz="0" w:space="0" w:color="auto"/>
                <w:right w:val="none" w:sz="0" w:space="0" w:color="auto"/>
              </w:divBdr>
            </w:div>
            <w:div w:id="1406801946">
              <w:marLeft w:val="0"/>
              <w:marRight w:val="0"/>
              <w:marTop w:val="0"/>
              <w:marBottom w:val="0"/>
              <w:divBdr>
                <w:top w:val="none" w:sz="0" w:space="0" w:color="auto"/>
                <w:left w:val="none" w:sz="0" w:space="0" w:color="auto"/>
                <w:bottom w:val="none" w:sz="0" w:space="0" w:color="auto"/>
                <w:right w:val="none" w:sz="0" w:space="0" w:color="auto"/>
              </w:divBdr>
            </w:div>
            <w:div w:id="433209163">
              <w:marLeft w:val="0"/>
              <w:marRight w:val="0"/>
              <w:marTop w:val="0"/>
              <w:marBottom w:val="0"/>
              <w:divBdr>
                <w:top w:val="none" w:sz="0" w:space="0" w:color="auto"/>
                <w:left w:val="none" w:sz="0" w:space="0" w:color="auto"/>
                <w:bottom w:val="none" w:sz="0" w:space="0" w:color="auto"/>
                <w:right w:val="none" w:sz="0" w:space="0" w:color="auto"/>
              </w:divBdr>
            </w:div>
            <w:div w:id="960305879">
              <w:marLeft w:val="0"/>
              <w:marRight w:val="0"/>
              <w:marTop w:val="0"/>
              <w:marBottom w:val="0"/>
              <w:divBdr>
                <w:top w:val="none" w:sz="0" w:space="0" w:color="auto"/>
                <w:left w:val="none" w:sz="0" w:space="0" w:color="auto"/>
                <w:bottom w:val="none" w:sz="0" w:space="0" w:color="auto"/>
                <w:right w:val="none" w:sz="0" w:space="0" w:color="auto"/>
              </w:divBdr>
            </w:div>
            <w:div w:id="741634061">
              <w:marLeft w:val="0"/>
              <w:marRight w:val="0"/>
              <w:marTop w:val="0"/>
              <w:marBottom w:val="0"/>
              <w:divBdr>
                <w:top w:val="none" w:sz="0" w:space="0" w:color="auto"/>
                <w:left w:val="none" w:sz="0" w:space="0" w:color="auto"/>
                <w:bottom w:val="none" w:sz="0" w:space="0" w:color="auto"/>
                <w:right w:val="none" w:sz="0" w:space="0" w:color="auto"/>
              </w:divBdr>
            </w:div>
            <w:div w:id="1204437787">
              <w:marLeft w:val="0"/>
              <w:marRight w:val="0"/>
              <w:marTop w:val="0"/>
              <w:marBottom w:val="0"/>
              <w:divBdr>
                <w:top w:val="none" w:sz="0" w:space="0" w:color="auto"/>
                <w:left w:val="none" w:sz="0" w:space="0" w:color="auto"/>
                <w:bottom w:val="none" w:sz="0" w:space="0" w:color="auto"/>
                <w:right w:val="none" w:sz="0" w:space="0" w:color="auto"/>
              </w:divBdr>
            </w:div>
            <w:div w:id="267084521">
              <w:marLeft w:val="0"/>
              <w:marRight w:val="0"/>
              <w:marTop w:val="0"/>
              <w:marBottom w:val="0"/>
              <w:divBdr>
                <w:top w:val="none" w:sz="0" w:space="0" w:color="auto"/>
                <w:left w:val="none" w:sz="0" w:space="0" w:color="auto"/>
                <w:bottom w:val="none" w:sz="0" w:space="0" w:color="auto"/>
                <w:right w:val="none" w:sz="0" w:space="0" w:color="auto"/>
              </w:divBdr>
            </w:div>
            <w:div w:id="618493750">
              <w:marLeft w:val="0"/>
              <w:marRight w:val="0"/>
              <w:marTop w:val="0"/>
              <w:marBottom w:val="0"/>
              <w:divBdr>
                <w:top w:val="none" w:sz="0" w:space="0" w:color="auto"/>
                <w:left w:val="none" w:sz="0" w:space="0" w:color="auto"/>
                <w:bottom w:val="none" w:sz="0" w:space="0" w:color="auto"/>
                <w:right w:val="none" w:sz="0" w:space="0" w:color="auto"/>
              </w:divBdr>
            </w:div>
            <w:div w:id="1911965834">
              <w:marLeft w:val="0"/>
              <w:marRight w:val="0"/>
              <w:marTop w:val="0"/>
              <w:marBottom w:val="0"/>
              <w:divBdr>
                <w:top w:val="none" w:sz="0" w:space="0" w:color="auto"/>
                <w:left w:val="none" w:sz="0" w:space="0" w:color="auto"/>
                <w:bottom w:val="none" w:sz="0" w:space="0" w:color="auto"/>
                <w:right w:val="none" w:sz="0" w:space="0" w:color="auto"/>
              </w:divBdr>
            </w:div>
            <w:div w:id="2123918007">
              <w:marLeft w:val="0"/>
              <w:marRight w:val="0"/>
              <w:marTop w:val="0"/>
              <w:marBottom w:val="0"/>
              <w:divBdr>
                <w:top w:val="none" w:sz="0" w:space="0" w:color="auto"/>
                <w:left w:val="none" w:sz="0" w:space="0" w:color="auto"/>
                <w:bottom w:val="none" w:sz="0" w:space="0" w:color="auto"/>
                <w:right w:val="none" w:sz="0" w:space="0" w:color="auto"/>
              </w:divBdr>
            </w:div>
            <w:div w:id="341052294">
              <w:marLeft w:val="0"/>
              <w:marRight w:val="0"/>
              <w:marTop w:val="0"/>
              <w:marBottom w:val="0"/>
              <w:divBdr>
                <w:top w:val="none" w:sz="0" w:space="0" w:color="auto"/>
                <w:left w:val="none" w:sz="0" w:space="0" w:color="auto"/>
                <w:bottom w:val="none" w:sz="0" w:space="0" w:color="auto"/>
                <w:right w:val="none" w:sz="0" w:space="0" w:color="auto"/>
              </w:divBdr>
            </w:div>
            <w:div w:id="445468150">
              <w:marLeft w:val="0"/>
              <w:marRight w:val="0"/>
              <w:marTop w:val="0"/>
              <w:marBottom w:val="0"/>
              <w:divBdr>
                <w:top w:val="none" w:sz="0" w:space="0" w:color="auto"/>
                <w:left w:val="none" w:sz="0" w:space="0" w:color="auto"/>
                <w:bottom w:val="none" w:sz="0" w:space="0" w:color="auto"/>
                <w:right w:val="none" w:sz="0" w:space="0" w:color="auto"/>
              </w:divBdr>
            </w:div>
            <w:div w:id="1857112734">
              <w:marLeft w:val="0"/>
              <w:marRight w:val="0"/>
              <w:marTop w:val="0"/>
              <w:marBottom w:val="0"/>
              <w:divBdr>
                <w:top w:val="none" w:sz="0" w:space="0" w:color="auto"/>
                <w:left w:val="none" w:sz="0" w:space="0" w:color="auto"/>
                <w:bottom w:val="none" w:sz="0" w:space="0" w:color="auto"/>
                <w:right w:val="none" w:sz="0" w:space="0" w:color="auto"/>
              </w:divBdr>
            </w:div>
            <w:div w:id="745036389">
              <w:marLeft w:val="0"/>
              <w:marRight w:val="0"/>
              <w:marTop w:val="0"/>
              <w:marBottom w:val="0"/>
              <w:divBdr>
                <w:top w:val="none" w:sz="0" w:space="0" w:color="auto"/>
                <w:left w:val="none" w:sz="0" w:space="0" w:color="auto"/>
                <w:bottom w:val="none" w:sz="0" w:space="0" w:color="auto"/>
                <w:right w:val="none" w:sz="0" w:space="0" w:color="auto"/>
              </w:divBdr>
            </w:div>
            <w:div w:id="2093039363">
              <w:marLeft w:val="0"/>
              <w:marRight w:val="0"/>
              <w:marTop w:val="0"/>
              <w:marBottom w:val="0"/>
              <w:divBdr>
                <w:top w:val="none" w:sz="0" w:space="0" w:color="auto"/>
                <w:left w:val="none" w:sz="0" w:space="0" w:color="auto"/>
                <w:bottom w:val="none" w:sz="0" w:space="0" w:color="auto"/>
                <w:right w:val="none" w:sz="0" w:space="0" w:color="auto"/>
              </w:divBdr>
            </w:div>
            <w:div w:id="1640569056">
              <w:marLeft w:val="0"/>
              <w:marRight w:val="0"/>
              <w:marTop w:val="0"/>
              <w:marBottom w:val="0"/>
              <w:divBdr>
                <w:top w:val="none" w:sz="0" w:space="0" w:color="auto"/>
                <w:left w:val="none" w:sz="0" w:space="0" w:color="auto"/>
                <w:bottom w:val="none" w:sz="0" w:space="0" w:color="auto"/>
                <w:right w:val="none" w:sz="0" w:space="0" w:color="auto"/>
              </w:divBdr>
            </w:div>
            <w:div w:id="1671641390">
              <w:marLeft w:val="0"/>
              <w:marRight w:val="0"/>
              <w:marTop w:val="0"/>
              <w:marBottom w:val="0"/>
              <w:divBdr>
                <w:top w:val="none" w:sz="0" w:space="0" w:color="auto"/>
                <w:left w:val="none" w:sz="0" w:space="0" w:color="auto"/>
                <w:bottom w:val="none" w:sz="0" w:space="0" w:color="auto"/>
                <w:right w:val="none" w:sz="0" w:space="0" w:color="auto"/>
              </w:divBdr>
            </w:div>
            <w:div w:id="1147934783">
              <w:marLeft w:val="0"/>
              <w:marRight w:val="0"/>
              <w:marTop w:val="0"/>
              <w:marBottom w:val="0"/>
              <w:divBdr>
                <w:top w:val="none" w:sz="0" w:space="0" w:color="auto"/>
                <w:left w:val="none" w:sz="0" w:space="0" w:color="auto"/>
                <w:bottom w:val="none" w:sz="0" w:space="0" w:color="auto"/>
                <w:right w:val="none" w:sz="0" w:space="0" w:color="auto"/>
              </w:divBdr>
            </w:div>
            <w:div w:id="772746637">
              <w:marLeft w:val="0"/>
              <w:marRight w:val="0"/>
              <w:marTop w:val="0"/>
              <w:marBottom w:val="0"/>
              <w:divBdr>
                <w:top w:val="none" w:sz="0" w:space="0" w:color="auto"/>
                <w:left w:val="none" w:sz="0" w:space="0" w:color="auto"/>
                <w:bottom w:val="none" w:sz="0" w:space="0" w:color="auto"/>
                <w:right w:val="none" w:sz="0" w:space="0" w:color="auto"/>
              </w:divBdr>
            </w:div>
            <w:div w:id="263998952">
              <w:marLeft w:val="0"/>
              <w:marRight w:val="0"/>
              <w:marTop w:val="0"/>
              <w:marBottom w:val="0"/>
              <w:divBdr>
                <w:top w:val="none" w:sz="0" w:space="0" w:color="auto"/>
                <w:left w:val="none" w:sz="0" w:space="0" w:color="auto"/>
                <w:bottom w:val="none" w:sz="0" w:space="0" w:color="auto"/>
                <w:right w:val="none" w:sz="0" w:space="0" w:color="auto"/>
              </w:divBdr>
            </w:div>
            <w:div w:id="1606956823">
              <w:marLeft w:val="0"/>
              <w:marRight w:val="0"/>
              <w:marTop w:val="0"/>
              <w:marBottom w:val="0"/>
              <w:divBdr>
                <w:top w:val="none" w:sz="0" w:space="0" w:color="auto"/>
                <w:left w:val="none" w:sz="0" w:space="0" w:color="auto"/>
                <w:bottom w:val="none" w:sz="0" w:space="0" w:color="auto"/>
                <w:right w:val="none" w:sz="0" w:space="0" w:color="auto"/>
              </w:divBdr>
            </w:div>
            <w:div w:id="1923489171">
              <w:marLeft w:val="0"/>
              <w:marRight w:val="0"/>
              <w:marTop w:val="0"/>
              <w:marBottom w:val="0"/>
              <w:divBdr>
                <w:top w:val="none" w:sz="0" w:space="0" w:color="auto"/>
                <w:left w:val="none" w:sz="0" w:space="0" w:color="auto"/>
                <w:bottom w:val="none" w:sz="0" w:space="0" w:color="auto"/>
                <w:right w:val="none" w:sz="0" w:space="0" w:color="auto"/>
              </w:divBdr>
            </w:div>
            <w:div w:id="328406146">
              <w:marLeft w:val="0"/>
              <w:marRight w:val="0"/>
              <w:marTop w:val="0"/>
              <w:marBottom w:val="0"/>
              <w:divBdr>
                <w:top w:val="none" w:sz="0" w:space="0" w:color="auto"/>
                <w:left w:val="none" w:sz="0" w:space="0" w:color="auto"/>
                <w:bottom w:val="none" w:sz="0" w:space="0" w:color="auto"/>
                <w:right w:val="none" w:sz="0" w:space="0" w:color="auto"/>
              </w:divBdr>
            </w:div>
            <w:div w:id="1594899381">
              <w:marLeft w:val="0"/>
              <w:marRight w:val="0"/>
              <w:marTop w:val="0"/>
              <w:marBottom w:val="0"/>
              <w:divBdr>
                <w:top w:val="none" w:sz="0" w:space="0" w:color="auto"/>
                <w:left w:val="none" w:sz="0" w:space="0" w:color="auto"/>
                <w:bottom w:val="none" w:sz="0" w:space="0" w:color="auto"/>
                <w:right w:val="none" w:sz="0" w:space="0" w:color="auto"/>
              </w:divBdr>
            </w:div>
            <w:div w:id="383530947">
              <w:marLeft w:val="0"/>
              <w:marRight w:val="0"/>
              <w:marTop w:val="0"/>
              <w:marBottom w:val="0"/>
              <w:divBdr>
                <w:top w:val="none" w:sz="0" w:space="0" w:color="auto"/>
                <w:left w:val="none" w:sz="0" w:space="0" w:color="auto"/>
                <w:bottom w:val="none" w:sz="0" w:space="0" w:color="auto"/>
                <w:right w:val="none" w:sz="0" w:space="0" w:color="auto"/>
              </w:divBdr>
            </w:div>
            <w:div w:id="966424975">
              <w:marLeft w:val="0"/>
              <w:marRight w:val="0"/>
              <w:marTop w:val="0"/>
              <w:marBottom w:val="0"/>
              <w:divBdr>
                <w:top w:val="none" w:sz="0" w:space="0" w:color="auto"/>
                <w:left w:val="none" w:sz="0" w:space="0" w:color="auto"/>
                <w:bottom w:val="none" w:sz="0" w:space="0" w:color="auto"/>
                <w:right w:val="none" w:sz="0" w:space="0" w:color="auto"/>
              </w:divBdr>
            </w:div>
            <w:div w:id="331420953">
              <w:marLeft w:val="0"/>
              <w:marRight w:val="0"/>
              <w:marTop w:val="0"/>
              <w:marBottom w:val="0"/>
              <w:divBdr>
                <w:top w:val="none" w:sz="0" w:space="0" w:color="auto"/>
                <w:left w:val="none" w:sz="0" w:space="0" w:color="auto"/>
                <w:bottom w:val="none" w:sz="0" w:space="0" w:color="auto"/>
                <w:right w:val="none" w:sz="0" w:space="0" w:color="auto"/>
              </w:divBdr>
            </w:div>
            <w:div w:id="1932931637">
              <w:marLeft w:val="0"/>
              <w:marRight w:val="0"/>
              <w:marTop w:val="0"/>
              <w:marBottom w:val="0"/>
              <w:divBdr>
                <w:top w:val="none" w:sz="0" w:space="0" w:color="auto"/>
                <w:left w:val="none" w:sz="0" w:space="0" w:color="auto"/>
                <w:bottom w:val="none" w:sz="0" w:space="0" w:color="auto"/>
                <w:right w:val="none" w:sz="0" w:space="0" w:color="auto"/>
              </w:divBdr>
            </w:div>
            <w:div w:id="597445525">
              <w:marLeft w:val="0"/>
              <w:marRight w:val="0"/>
              <w:marTop w:val="0"/>
              <w:marBottom w:val="0"/>
              <w:divBdr>
                <w:top w:val="none" w:sz="0" w:space="0" w:color="auto"/>
                <w:left w:val="none" w:sz="0" w:space="0" w:color="auto"/>
                <w:bottom w:val="none" w:sz="0" w:space="0" w:color="auto"/>
                <w:right w:val="none" w:sz="0" w:space="0" w:color="auto"/>
              </w:divBdr>
            </w:div>
            <w:div w:id="683364172">
              <w:marLeft w:val="0"/>
              <w:marRight w:val="0"/>
              <w:marTop w:val="0"/>
              <w:marBottom w:val="0"/>
              <w:divBdr>
                <w:top w:val="none" w:sz="0" w:space="0" w:color="auto"/>
                <w:left w:val="none" w:sz="0" w:space="0" w:color="auto"/>
                <w:bottom w:val="none" w:sz="0" w:space="0" w:color="auto"/>
                <w:right w:val="none" w:sz="0" w:space="0" w:color="auto"/>
              </w:divBdr>
            </w:div>
            <w:div w:id="931355301">
              <w:marLeft w:val="0"/>
              <w:marRight w:val="0"/>
              <w:marTop w:val="0"/>
              <w:marBottom w:val="0"/>
              <w:divBdr>
                <w:top w:val="none" w:sz="0" w:space="0" w:color="auto"/>
                <w:left w:val="none" w:sz="0" w:space="0" w:color="auto"/>
                <w:bottom w:val="none" w:sz="0" w:space="0" w:color="auto"/>
                <w:right w:val="none" w:sz="0" w:space="0" w:color="auto"/>
              </w:divBdr>
            </w:div>
            <w:div w:id="2101945777">
              <w:marLeft w:val="0"/>
              <w:marRight w:val="0"/>
              <w:marTop w:val="0"/>
              <w:marBottom w:val="0"/>
              <w:divBdr>
                <w:top w:val="none" w:sz="0" w:space="0" w:color="auto"/>
                <w:left w:val="none" w:sz="0" w:space="0" w:color="auto"/>
                <w:bottom w:val="none" w:sz="0" w:space="0" w:color="auto"/>
                <w:right w:val="none" w:sz="0" w:space="0" w:color="auto"/>
              </w:divBdr>
            </w:div>
            <w:div w:id="2134326671">
              <w:marLeft w:val="0"/>
              <w:marRight w:val="0"/>
              <w:marTop w:val="0"/>
              <w:marBottom w:val="0"/>
              <w:divBdr>
                <w:top w:val="none" w:sz="0" w:space="0" w:color="auto"/>
                <w:left w:val="none" w:sz="0" w:space="0" w:color="auto"/>
                <w:bottom w:val="none" w:sz="0" w:space="0" w:color="auto"/>
                <w:right w:val="none" w:sz="0" w:space="0" w:color="auto"/>
              </w:divBdr>
            </w:div>
            <w:div w:id="720322682">
              <w:marLeft w:val="0"/>
              <w:marRight w:val="0"/>
              <w:marTop w:val="0"/>
              <w:marBottom w:val="0"/>
              <w:divBdr>
                <w:top w:val="none" w:sz="0" w:space="0" w:color="auto"/>
                <w:left w:val="none" w:sz="0" w:space="0" w:color="auto"/>
                <w:bottom w:val="none" w:sz="0" w:space="0" w:color="auto"/>
                <w:right w:val="none" w:sz="0" w:space="0" w:color="auto"/>
              </w:divBdr>
            </w:div>
            <w:div w:id="658731489">
              <w:marLeft w:val="0"/>
              <w:marRight w:val="0"/>
              <w:marTop w:val="0"/>
              <w:marBottom w:val="0"/>
              <w:divBdr>
                <w:top w:val="none" w:sz="0" w:space="0" w:color="auto"/>
                <w:left w:val="none" w:sz="0" w:space="0" w:color="auto"/>
                <w:bottom w:val="none" w:sz="0" w:space="0" w:color="auto"/>
                <w:right w:val="none" w:sz="0" w:space="0" w:color="auto"/>
              </w:divBdr>
            </w:div>
            <w:div w:id="2099210986">
              <w:marLeft w:val="0"/>
              <w:marRight w:val="0"/>
              <w:marTop w:val="0"/>
              <w:marBottom w:val="0"/>
              <w:divBdr>
                <w:top w:val="none" w:sz="0" w:space="0" w:color="auto"/>
                <w:left w:val="none" w:sz="0" w:space="0" w:color="auto"/>
                <w:bottom w:val="none" w:sz="0" w:space="0" w:color="auto"/>
                <w:right w:val="none" w:sz="0" w:space="0" w:color="auto"/>
              </w:divBdr>
            </w:div>
            <w:div w:id="1199275797">
              <w:marLeft w:val="0"/>
              <w:marRight w:val="0"/>
              <w:marTop w:val="0"/>
              <w:marBottom w:val="0"/>
              <w:divBdr>
                <w:top w:val="none" w:sz="0" w:space="0" w:color="auto"/>
                <w:left w:val="none" w:sz="0" w:space="0" w:color="auto"/>
                <w:bottom w:val="none" w:sz="0" w:space="0" w:color="auto"/>
                <w:right w:val="none" w:sz="0" w:space="0" w:color="auto"/>
              </w:divBdr>
            </w:div>
            <w:div w:id="1949269530">
              <w:marLeft w:val="0"/>
              <w:marRight w:val="0"/>
              <w:marTop w:val="0"/>
              <w:marBottom w:val="0"/>
              <w:divBdr>
                <w:top w:val="none" w:sz="0" w:space="0" w:color="auto"/>
                <w:left w:val="none" w:sz="0" w:space="0" w:color="auto"/>
                <w:bottom w:val="none" w:sz="0" w:space="0" w:color="auto"/>
                <w:right w:val="none" w:sz="0" w:space="0" w:color="auto"/>
              </w:divBdr>
            </w:div>
            <w:div w:id="1549337891">
              <w:marLeft w:val="0"/>
              <w:marRight w:val="0"/>
              <w:marTop w:val="0"/>
              <w:marBottom w:val="0"/>
              <w:divBdr>
                <w:top w:val="none" w:sz="0" w:space="0" w:color="auto"/>
                <w:left w:val="none" w:sz="0" w:space="0" w:color="auto"/>
                <w:bottom w:val="none" w:sz="0" w:space="0" w:color="auto"/>
                <w:right w:val="none" w:sz="0" w:space="0" w:color="auto"/>
              </w:divBdr>
            </w:div>
            <w:div w:id="464466062">
              <w:marLeft w:val="0"/>
              <w:marRight w:val="0"/>
              <w:marTop w:val="0"/>
              <w:marBottom w:val="0"/>
              <w:divBdr>
                <w:top w:val="none" w:sz="0" w:space="0" w:color="auto"/>
                <w:left w:val="none" w:sz="0" w:space="0" w:color="auto"/>
                <w:bottom w:val="none" w:sz="0" w:space="0" w:color="auto"/>
                <w:right w:val="none" w:sz="0" w:space="0" w:color="auto"/>
              </w:divBdr>
            </w:div>
            <w:div w:id="1530532364">
              <w:marLeft w:val="0"/>
              <w:marRight w:val="0"/>
              <w:marTop w:val="0"/>
              <w:marBottom w:val="0"/>
              <w:divBdr>
                <w:top w:val="none" w:sz="0" w:space="0" w:color="auto"/>
                <w:left w:val="none" w:sz="0" w:space="0" w:color="auto"/>
                <w:bottom w:val="none" w:sz="0" w:space="0" w:color="auto"/>
                <w:right w:val="none" w:sz="0" w:space="0" w:color="auto"/>
              </w:divBdr>
            </w:div>
            <w:div w:id="1615016460">
              <w:marLeft w:val="0"/>
              <w:marRight w:val="0"/>
              <w:marTop w:val="0"/>
              <w:marBottom w:val="0"/>
              <w:divBdr>
                <w:top w:val="none" w:sz="0" w:space="0" w:color="auto"/>
                <w:left w:val="none" w:sz="0" w:space="0" w:color="auto"/>
                <w:bottom w:val="none" w:sz="0" w:space="0" w:color="auto"/>
                <w:right w:val="none" w:sz="0" w:space="0" w:color="auto"/>
              </w:divBdr>
            </w:div>
            <w:div w:id="516122443">
              <w:marLeft w:val="0"/>
              <w:marRight w:val="0"/>
              <w:marTop w:val="0"/>
              <w:marBottom w:val="0"/>
              <w:divBdr>
                <w:top w:val="none" w:sz="0" w:space="0" w:color="auto"/>
                <w:left w:val="none" w:sz="0" w:space="0" w:color="auto"/>
                <w:bottom w:val="none" w:sz="0" w:space="0" w:color="auto"/>
                <w:right w:val="none" w:sz="0" w:space="0" w:color="auto"/>
              </w:divBdr>
            </w:div>
            <w:div w:id="1446385595">
              <w:marLeft w:val="0"/>
              <w:marRight w:val="0"/>
              <w:marTop w:val="0"/>
              <w:marBottom w:val="0"/>
              <w:divBdr>
                <w:top w:val="none" w:sz="0" w:space="0" w:color="auto"/>
                <w:left w:val="none" w:sz="0" w:space="0" w:color="auto"/>
                <w:bottom w:val="none" w:sz="0" w:space="0" w:color="auto"/>
                <w:right w:val="none" w:sz="0" w:space="0" w:color="auto"/>
              </w:divBdr>
            </w:div>
            <w:div w:id="1894152353">
              <w:marLeft w:val="0"/>
              <w:marRight w:val="0"/>
              <w:marTop w:val="0"/>
              <w:marBottom w:val="0"/>
              <w:divBdr>
                <w:top w:val="none" w:sz="0" w:space="0" w:color="auto"/>
                <w:left w:val="none" w:sz="0" w:space="0" w:color="auto"/>
                <w:bottom w:val="none" w:sz="0" w:space="0" w:color="auto"/>
                <w:right w:val="none" w:sz="0" w:space="0" w:color="auto"/>
              </w:divBdr>
            </w:div>
            <w:div w:id="1679503038">
              <w:marLeft w:val="0"/>
              <w:marRight w:val="0"/>
              <w:marTop w:val="0"/>
              <w:marBottom w:val="0"/>
              <w:divBdr>
                <w:top w:val="none" w:sz="0" w:space="0" w:color="auto"/>
                <w:left w:val="none" w:sz="0" w:space="0" w:color="auto"/>
                <w:bottom w:val="none" w:sz="0" w:space="0" w:color="auto"/>
                <w:right w:val="none" w:sz="0" w:space="0" w:color="auto"/>
              </w:divBdr>
            </w:div>
            <w:div w:id="1135103573">
              <w:marLeft w:val="0"/>
              <w:marRight w:val="0"/>
              <w:marTop w:val="0"/>
              <w:marBottom w:val="0"/>
              <w:divBdr>
                <w:top w:val="none" w:sz="0" w:space="0" w:color="auto"/>
                <w:left w:val="none" w:sz="0" w:space="0" w:color="auto"/>
                <w:bottom w:val="none" w:sz="0" w:space="0" w:color="auto"/>
                <w:right w:val="none" w:sz="0" w:space="0" w:color="auto"/>
              </w:divBdr>
            </w:div>
            <w:div w:id="720595001">
              <w:marLeft w:val="0"/>
              <w:marRight w:val="0"/>
              <w:marTop w:val="0"/>
              <w:marBottom w:val="0"/>
              <w:divBdr>
                <w:top w:val="none" w:sz="0" w:space="0" w:color="auto"/>
                <w:left w:val="none" w:sz="0" w:space="0" w:color="auto"/>
                <w:bottom w:val="none" w:sz="0" w:space="0" w:color="auto"/>
                <w:right w:val="none" w:sz="0" w:space="0" w:color="auto"/>
              </w:divBdr>
            </w:div>
            <w:div w:id="2126001859">
              <w:marLeft w:val="0"/>
              <w:marRight w:val="0"/>
              <w:marTop w:val="0"/>
              <w:marBottom w:val="0"/>
              <w:divBdr>
                <w:top w:val="none" w:sz="0" w:space="0" w:color="auto"/>
                <w:left w:val="none" w:sz="0" w:space="0" w:color="auto"/>
                <w:bottom w:val="none" w:sz="0" w:space="0" w:color="auto"/>
                <w:right w:val="none" w:sz="0" w:space="0" w:color="auto"/>
              </w:divBdr>
            </w:div>
            <w:div w:id="1561789662">
              <w:marLeft w:val="0"/>
              <w:marRight w:val="0"/>
              <w:marTop w:val="0"/>
              <w:marBottom w:val="0"/>
              <w:divBdr>
                <w:top w:val="none" w:sz="0" w:space="0" w:color="auto"/>
                <w:left w:val="none" w:sz="0" w:space="0" w:color="auto"/>
                <w:bottom w:val="none" w:sz="0" w:space="0" w:color="auto"/>
                <w:right w:val="none" w:sz="0" w:space="0" w:color="auto"/>
              </w:divBdr>
            </w:div>
            <w:div w:id="887843718">
              <w:marLeft w:val="0"/>
              <w:marRight w:val="0"/>
              <w:marTop w:val="0"/>
              <w:marBottom w:val="0"/>
              <w:divBdr>
                <w:top w:val="none" w:sz="0" w:space="0" w:color="auto"/>
                <w:left w:val="none" w:sz="0" w:space="0" w:color="auto"/>
                <w:bottom w:val="none" w:sz="0" w:space="0" w:color="auto"/>
                <w:right w:val="none" w:sz="0" w:space="0" w:color="auto"/>
              </w:divBdr>
            </w:div>
            <w:div w:id="611936059">
              <w:marLeft w:val="0"/>
              <w:marRight w:val="0"/>
              <w:marTop w:val="0"/>
              <w:marBottom w:val="0"/>
              <w:divBdr>
                <w:top w:val="none" w:sz="0" w:space="0" w:color="auto"/>
                <w:left w:val="none" w:sz="0" w:space="0" w:color="auto"/>
                <w:bottom w:val="none" w:sz="0" w:space="0" w:color="auto"/>
                <w:right w:val="none" w:sz="0" w:space="0" w:color="auto"/>
              </w:divBdr>
            </w:div>
            <w:div w:id="1551262918">
              <w:marLeft w:val="0"/>
              <w:marRight w:val="0"/>
              <w:marTop w:val="0"/>
              <w:marBottom w:val="0"/>
              <w:divBdr>
                <w:top w:val="none" w:sz="0" w:space="0" w:color="auto"/>
                <w:left w:val="none" w:sz="0" w:space="0" w:color="auto"/>
                <w:bottom w:val="none" w:sz="0" w:space="0" w:color="auto"/>
                <w:right w:val="none" w:sz="0" w:space="0" w:color="auto"/>
              </w:divBdr>
            </w:div>
            <w:div w:id="510950361">
              <w:marLeft w:val="0"/>
              <w:marRight w:val="0"/>
              <w:marTop w:val="0"/>
              <w:marBottom w:val="0"/>
              <w:divBdr>
                <w:top w:val="none" w:sz="0" w:space="0" w:color="auto"/>
                <w:left w:val="none" w:sz="0" w:space="0" w:color="auto"/>
                <w:bottom w:val="none" w:sz="0" w:space="0" w:color="auto"/>
                <w:right w:val="none" w:sz="0" w:space="0" w:color="auto"/>
              </w:divBdr>
            </w:div>
            <w:div w:id="1464152984">
              <w:marLeft w:val="0"/>
              <w:marRight w:val="0"/>
              <w:marTop w:val="0"/>
              <w:marBottom w:val="0"/>
              <w:divBdr>
                <w:top w:val="none" w:sz="0" w:space="0" w:color="auto"/>
                <w:left w:val="none" w:sz="0" w:space="0" w:color="auto"/>
                <w:bottom w:val="none" w:sz="0" w:space="0" w:color="auto"/>
                <w:right w:val="none" w:sz="0" w:space="0" w:color="auto"/>
              </w:divBdr>
            </w:div>
            <w:div w:id="1794906480">
              <w:marLeft w:val="0"/>
              <w:marRight w:val="0"/>
              <w:marTop w:val="0"/>
              <w:marBottom w:val="0"/>
              <w:divBdr>
                <w:top w:val="none" w:sz="0" w:space="0" w:color="auto"/>
                <w:left w:val="none" w:sz="0" w:space="0" w:color="auto"/>
                <w:bottom w:val="none" w:sz="0" w:space="0" w:color="auto"/>
                <w:right w:val="none" w:sz="0" w:space="0" w:color="auto"/>
              </w:divBdr>
            </w:div>
            <w:div w:id="2005430129">
              <w:marLeft w:val="0"/>
              <w:marRight w:val="0"/>
              <w:marTop w:val="0"/>
              <w:marBottom w:val="0"/>
              <w:divBdr>
                <w:top w:val="none" w:sz="0" w:space="0" w:color="auto"/>
                <w:left w:val="none" w:sz="0" w:space="0" w:color="auto"/>
                <w:bottom w:val="none" w:sz="0" w:space="0" w:color="auto"/>
                <w:right w:val="none" w:sz="0" w:space="0" w:color="auto"/>
              </w:divBdr>
            </w:div>
            <w:div w:id="1997372612">
              <w:marLeft w:val="0"/>
              <w:marRight w:val="0"/>
              <w:marTop w:val="0"/>
              <w:marBottom w:val="0"/>
              <w:divBdr>
                <w:top w:val="none" w:sz="0" w:space="0" w:color="auto"/>
                <w:left w:val="none" w:sz="0" w:space="0" w:color="auto"/>
                <w:bottom w:val="none" w:sz="0" w:space="0" w:color="auto"/>
                <w:right w:val="none" w:sz="0" w:space="0" w:color="auto"/>
              </w:divBdr>
            </w:div>
            <w:div w:id="418403529">
              <w:marLeft w:val="0"/>
              <w:marRight w:val="0"/>
              <w:marTop w:val="0"/>
              <w:marBottom w:val="0"/>
              <w:divBdr>
                <w:top w:val="none" w:sz="0" w:space="0" w:color="auto"/>
                <w:left w:val="none" w:sz="0" w:space="0" w:color="auto"/>
                <w:bottom w:val="none" w:sz="0" w:space="0" w:color="auto"/>
                <w:right w:val="none" w:sz="0" w:space="0" w:color="auto"/>
              </w:divBdr>
            </w:div>
            <w:div w:id="850290960">
              <w:marLeft w:val="0"/>
              <w:marRight w:val="0"/>
              <w:marTop w:val="0"/>
              <w:marBottom w:val="0"/>
              <w:divBdr>
                <w:top w:val="none" w:sz="0" w:space="0" w:color="auto"/>
                <w:left w:val="none" w:sz="0" w:space="0" w:color="auto"/>
                <w:bottom w:val="none" w:sz="0" w:space="0" w:color="auto"/>
                <w:right w:val="none" w:sz="0" w:space="0" w:color="auto"/>
              </w:divBdr>
            </w:div>
            <w:div w:id="625157408">
              <w:marLeft w:val="0"/>
              <w:marRight w:val="0"/>
              <w:marTop w:val="0"/>
              <w:marBottom w:val="0"/>
              <w:divBdr>
                <w:top w:val="none" w:sz="0" w:space="0" w:color="auto"/>
                <w:left w:val="none" w:sz="0" w:space="0" w:color="auto"/>
                <w:bottom w:val="none" w:sz="0" w:space="0" w:color="auto"/>
                <w:right w:val="none" w:sz="0" w:space="0" w:color="auto"/>
              </w:divBdr>
            </w:div>
            <w:div w:id="1231692097">
              <w:marLeft w:val="0"/>
              <w:marRight w:val="0"/>
              <w:marTop w:val="0"/>
              <w:marBottom w:val="0"/>
              <w:divBdr>
                <w:top w:val="none" w:sz="0" w:space="0" w:color="auto"/>
                <w:left w:val="none" w:sz="0" w:space="0" w:color="auto"/>
                <w:bottom w:val="none" w:sz="0" w:space="0" w:color="auto"/>
                <w:right w:val="none" w:sz="0" w:space="0" w:color="auto"/>
              </w:divBdr>
            </w:div>
            <w:div w:id="1093361639">
              <w:marLeft w:val="0"/>
              <w:marRight w:val="0"/>
              <w:marTop w:val="0"/>
              <w:marBottom w:val="0"/>
              <w:divBdr>
                <w:top w:val="none" w:sz="0" w:space="0" w:color="auto"/>
                <w:left w:val="none" w:sz="0" w:space="0" w:color="auto"/>
                <w:bottom w:val="none" w:sz="0" w:space="0" w:color="auto"/>
                <w:right w:val="none" w:sz="0" w:space="0" w:color="auto"/>
              </w:divBdr>
            </w:div>
            <w:div w:id="906577796">
              <w:marLeft w:val="0"/>
              <w:marRight w:val="0"/>
              <w:marTop w:val="0"/>
              <w:marBottom w:val="0"/>
              <w:divBdr>
                <w:top w:val="none" w:sz="0" w:space="0" w:color="auto"/>
                <w:left w:val="none" w:sz="0" w:space="0" w:color="auto"/>
                <w:bottom w:val="none" w:sz="0" w:space="0" w:color="auto"/>
                <w:right w:val="none" w:sz="0" w:space="0" w:color="auto"/>
              </w:divBdr>
            </w:div>
            <w:div w:id="856387489">
              <w:marLeft w:val="0"/>
              <w:marRight w:val="0"/>
              <w:marTop w:val="0"/>
              <w:marBottom w:val="0"/>
              <w:divBdr>
                <w:top w:val="none" w:sz="0" w:space="0" w:color="auto"/>
                <w:left w:val="none" w:sz="0" w:space="0" w:color="auto"/>
                <w:bottom w:val="none" w:sz="0" w:space="0" w:color="auto"/>
                <w:right w:val="none" w:sz="0" w:space="0" w:color="auto"/>
              </w:divBdr>
            </w:div>
            <w:div w:id="355277115">
              <w:marLeft w:val="0"/>
              <w:marRight w:val="0"/>
              <w:marTop w:val="0"/>
              <w:marBottom w:val="0"/>
              <w:divBdr>
                <w:top w:val="none" w:sz="0" w:space="0" w:color="auto"/>
                <w:left w:val="none" w:sz="0" w:space="0" w:color="auto"/>
                <w:bottom w:val="none" w:sz="0" w:space="0" w:color="auto"/>
                <w:right w:val="none" w:sz="0" w:space="0" w:color="auto"/>
              </w:divBdr>
            </w:div>
            <w:div w:id="1877421623">
              <w:marLeft w:val="0"/>
              <w:marRight w:val="0"/>
              <w:marTop w:val="0"/>
              <w:marBottom w:val="0"/>
              <w:divBdr>
                <w:top w:val="none" w:sz="0" w:space="0" w:color="auto"/>
                <w:left w:val="none" w:sz="0" w:space="0" w:color="auto"/>
                <w:bottom w:val="none" w:sz="0" w:space="0" w:color="auto"/>
                <w:right w:val="none" w:sz="0" w:space="0" w:color="auto"/>
              </w:divBdr>
            </w:div>
            <w:div w:id="271984993">
              <w:marLeft w:val="0"/>
              <w:marRight w:val="0"/>
              <w:marTop w:val="0"/>
              <w:marBottom w:val="0"/>
              <w:divBdr>
                <w:top w:val="none" w:sz="0" w:space="0" w:color="auto"/>
                <w:left w:val="none" w:sz="0" w:space="0" w:color="auto"/>
                <w:bottom w:val="none" w:sz="0" w:space="0" w:color="auto"/>
                <w:right w:val="none" w:sz="0" w:space="0" w:color="auto"/>
              </w:divBdr>
            </w:div>
            <w:div w:id="1898277764">
              <w:marLeft w:val="0"/>
              <w:marRight w:val="0"/>
              <w:marTop w:val="0"/>
              <w:marBottom w:val="0"/>
              <w:divBdr>
                <w:top w:val="none" w:sz="0" w:space="0" w:color="auto"/>
                <w:left w:val="none" w:sz="0" w:space="0" w:color="auto"/>
                <w:bottom w:val="none" w:sz="0" w:space="0" w:color="auto"/>
                <w:right w:val="none" w:sz="0" w:space="0" w:color="auto"/>
              </w:divBdr>
            </w:div>
            <w:div w:id="1087649228">
              <w:marLeft w:val="0"/>
              <w:marRight w:val="0"/>
              <w:marTop w:val="0"/>
              <w:marBottom w:val="0"/>
              <w:divBdr>
                <w:top w:val="none" w:sz="0" w:space="0" w:color="auto"/>
                <w:left w:val="none" w:sz="0" w:space="0" w:color="auto"/>
                <w:bottom w:val="none" w:sz="0" w:space="0" w:color="auto"/>
                <w:right w:val="none" w:sz="0" w:space="0" w:color="auto"/>
              </w:divBdr>
            </w:div>
            <w:div w:id="1951157710">
              <w:marLeft w:val="0"/>
              <w:marRight w:val="0"/>
              <w:marTop w:val="0"/>
              <w:marBottom w:val="0"/>
              <w:divBdr>
                <w:top w:val="none" w:sz="0" w:space="0" w:color="auto"/>
                <w:left w:val="none" w:sz="0" w:space="0" w:color="auto"/>
                <w:bottom w:val="none" w:sz="0" w:space="0" w:color="auto"/>
                <w:right w:val="none" w:sz="0" w:space="0" w:color="auto"/>
              </w:divBdr>
            </w:div>
            <w:div w:id="2093507773">
              <w:marLeft w:val="0"/>
              <w:marRight w:val="0"/>
              <w:marTop w:val="0"/>
              <w:marBottom w:val="0"/>
              <w:divBdr>
                <w:top w:val="none" w:sz="0" w:space="0" w:color="auto"/>
                <w:left w:val="none" w:sz="0" w:space="0" w:color="auto"/>
                <w:bottom w:val="none" w:sz="0" w:space="0" w:color="auto"/>
                <w:right w:val="none" w:sz="0" w:space="0" w:color="auto"/>
              </w:divBdr>
            </w:div>
            <w:div w:id="1302534826">
              <w:marLeft w:val="0"/>
              <w:marRight w:val="0"/>
              <w:marTop w:val="0"/>
              <w:marBottom w:val="0"/>
              <w:divBdr>
                <w:top w:val="none" w:sz="0" w:space="0" w:color="auto"/>
                <w:left w:val="none" w:sz="0" w:space="0" w:color="auto"/>
                <w:bottom w:val="none" w:sz="0" w:space="0" w:color="auto"/>
                <w:right w:val="none" w:sz="0" w:space="0" w:color="auto"/>
              </w:divBdr>
            </w:div>
            <w:div w:id="1944068156">
              <w:marLeft w:val="0"/>
              <w:marRight w:val="0"/>
              <w:marTop w:val="0"/>
              <w:marBottom w:val="0"/>
              <w:divBdr>
                <w:top w:val="none" w:sz="0" w:space="0" w:color="auto"/>
                <w:left w:val="none" w:sz="0" w:space="0" w:color="auto"/>
                <w:bottom w:val="none" w:sz="0" w:space="0" w:color="auto"/>
                <w:right w:val="none" w:sz="0" w:space="0" w:color="auto"/>
              </w:divBdr>
            </w:div>
            <w:div w:id="790366176">
              <w:marLeft w:val="0"/>
              <w:marRight w:val="0"/>
              <w:marTop w:val="0"/>
              <w:marBottom w:val="0"/>
              <w:divBdr>
                <w:top w:val="none" w:sz="0" w:space="0" w:color="auto"/>
                <w:left w:val="none" w:sz="0" w:space="0" w:color="auto"/>
                <w:bottom w:val="none" w:sz="0" w:space="0" w:color="auto"/>
                <w:right w:val="none" w:sz="0" w:space="0" w:color="auto"/>
              </w:divBdr>
            </w:div>
            <w:div w:id="759451541">
              <w:marLeft w:val="0"/>
              <w:marRight w:val="0"/>
              <w:marTop w:val="0"/>
              <w:marBottom w:val="0"/>
              <w:divBdr>
                <w:top w:val="none" w:sz="0" w:space="0" w:color="auto"/>
                <w:left w:val="none" w:sz="0" w:space="0" w:color="auto"/>
                <w:bottom w:val="none" w:sz="0" w:space="0" w:color="auto"/>
                <w:right w:val="none" w:sz="0" w:space="0" w:color="auto"/>
              </w:divBdr>
            </w:div>
            <w:div w:id="412434039">
              <w:marLeft w:val="0"/>
              <w:marRight w:val="0"/>
              <w:marTop w:val="0"/>
              <w:marBottom w:val="0"/>
              <w:divBdr>
                <w:top w:val="none" w:sz="0" w:space="0" w:color="auto"/>
                <w:left w:val="none" w:sz="0" w:space="0" w:color="auto"/>
                <w:bottom w:val="none" w:sz="0" w:space="0" w:color="auto"/>
                <w:right w:val="none" w:sz="0" w:space="0" w:color="auto"/>
              </w:divBdr>
            </w:div>
            <w:div w:id="1878661420">
              <w:marLeft w:val="0"/>
              <w:marRight w:val="0"/>
              <w:marTop w:val="0"/>
              <w:marBottom w:val="0"/>
              <w:divBdr>
                <w:top w:val="none" w:sz="0" w:space="0" w:color="auto"/>
                <w:left w:val="none" w:sz="0" w:space="0" w:color="auto"/>
                <w:bottom w:val="none" w:sz="0" w:space="0" w:color="auto"/>
                <w:right w:val="none" w:sz="0" w:space="0" w:color="auto"/>
              </w:divBdr>
            </w:div>
            <w:div w:id="736392276">
              <w:marLeft w:val="0"/>
              <w:marRight w:val="0"/>
              <w:marTop w:val="0"/>
              <w:marBottom w:val="0"/>
              <w:divBdr>
                <w:top w:val="none" w:sz="0" w:space="0" w:color="auto"/>
                <w:left w:val="none" w:sz="0" w:space="0" w:color="auto"/>
                <w:bottom w:val="none" w:sz="0" w:space="0" w:color="auto"/>
                <w:right w:val="none" w:sz="0" w:space="0" w:color="auto"/>
              </w:divBdr>
            </w:div>
            <w:div w:id="1895003730">
              <w:marLeft w:val="0"/>
              <w:marRight w:val="0"/>
              <w:marTop w:val="0"/>
              <w:marBottom w:val="0"/>
              <w:divBdr>
                <w:top w:val="none" w:sz="0" w:space="0" w:color="auto"/>
                <w:left w:val="none" w:sz="0" w:space="0" w:color="auto"/>
                <w:bottom w:val="none" w:sz="0" w:space="0" w:color="auto"/>
                <w:right w:val="none" w:sz="0" w:space="0" w:color="auto"/>
              </w:divBdr>
            </w:div>
            <w:div w:id="1257715201">
              <w:marLeft w:val="0"/>
              <w:marRight w:val="0"/>
              <w:marTop w:val="0"/>
              <w:marBottom w:val="0"/>
              <w:divBdr>
                <w:top w:val="none" w:sz="0" w:space="0" w:color="auto"/>
                <w:left w:val="none" w:sz="0" w:space="0" w:color="auto"/>
                <w:bottom w:val="none" w:sz="0" w:space="0" w:color="auto"/>
                <w:right w:val="none" w:sz="0" w:space="0" w:color="auto"/>
              </w:divBdr>
            </w:div>
            <w:div w:id="1535344514">
              <w:marLeft w:val="0"/>
              <w:marRight w:val="0"/>
              <w:marTop w:val="0"/>
              <w:marBottom w:val="0"/>
              <w:divBdr>
                <w:top w:val="none" w:sz="0" w:space="0" w:color="auto"/>
                <w:left w:val="none" w:sz="0" w:space="0" w:color="auto"/>
                <w:bottom w:val="none" w:sz="0" w:space="0" w:color="auto"/>
                <w:right w:val="none" w:sz="0" w:space="0" w:color="auto"/>
              </w:divBdr>
            </w:div>
            <w:div w:id="1233543051">
              <w:marLeft w:val="0"/>
              <w:marRight w:val="0"/>
              <w:marTop w:val="0"/>
              <w:marBottom w:val="0"/>
              <w:divBdr>
                <w:top w:val="none" w:sz="0" w:space="0" w:color="auto"/>
                <w:left w:val="none" w:sz="0" w:space="0" w:color="auto"/>
                <w:bottom w:val="none" w:sz="0" w:space="0" w:color="auto"/>
                <w:right w:val="none" w:sz="0" w:space="0" w:color="auto"/>
              </w:divBdr>
            </w:div>
            <w:div w:id="1855920583">
              <w:marLeft w:val="0"/>
              <w:marRight w:val="0"/>
              <w:marTop w:val="0"/>
              <w:marBottom w:val="0"/>
              <w:divBdr>
                <w:top w:val="none" w:sz="0" w:space="0" w:color="auto"/>
                <w:left w:val="none" w:sz="0" w:space="0" w:color="auto"/>
                <w:bottom w:val="none" w:sz="0" w:space="0" w:color="auto"/>
                <w:right w:val="none" w:sz="0" w:space="0" w:color="auto"/>
              </w:divBdr>
            </w:div>
            <w:div w:id="26638184">
              <w:marLeft w:val="0"/>
              <w:marRight w:val="0"/>
              <w:marTop w:val="0"/>
              <w:marBottom w:val="0"/>
              <w:divBdr>
                <w:top w:val="none" w:sz="0" w:space="0" w:color="auto"/>
                <w:left w:val="none" w:sz="0" w:space="0" w:color="auto"/>
                <w:bottom w:val="none" w:sz="0" w:space="0" w:color="auto"/>
                <w:right w:val="none" w:sz="0" w:space="0" w:color="auto"/>
              </w:divBdr>
            </w:div>
            <w:div w:id="1800800577">
              <w:marLeft w:val="0"/>
              <w:marRight w:val="0"/>
              <w:marTop w:val="0"/>
              <w:marBottom w:val="0"/>
              <w:divBdr>
                <w:top w:val="none" w:sz="0" w:space="0" w:color="auto"/>
                <w:left w:val="none" w:sz="0" w:space="0" w:color="auto"/>
                <w:bottom w:val="none" w:sz="0" w:space="0" w:color="auto"/>
                <w:right w:val="none" w:sz="0" w:space="0" w:color="auto"/>
              </w:divBdr>
            </w:div>
            <w:div w:id="99909557">
              <w:marLeft w:val="0"/>
              <w:marRight w:val="0"/>
              <w:marTop w:val="0"/>
              <w:marBottom w:val="0"/>
              <w:divBdr>
                <w:top w:val="none" w:sz="0" w:space="0" w:color="auto"/>
                <w:left w:val="none" w:sz="0" w:space="0" w:color="auto"/>
                <w:bottom w:val="none" w:sz="0" w:space="0" w:color="auto"/>
                <w:right w:val="none" w:sz="0" w:space="0" w:color="auto"/>
              </w:divBdr>
            </w:div>
            <w:div w:id="1907566133">
              <w:marLeft w:val="0"/>
              <w:marRight w:val="0"/>
              <w:marTop w:val="0"/>
              <w:marBottom w:val="0"/>
              <w:divBdr>
                <w:top w:val="none" w:sz="0" w:space="0" w:color="auto"/>
                <w:left w:val="none" w:sz="0" w:space="0" w:color="auto"/>
                <w:bottom w:val="none" w:sz="0" w:space="0" w:color="auto"/>
                <w:right w:val="none" w:sz="0" w:space="0" w:color="auto"/>
              </w:divBdr>
            </w:div>
            <w:div w:id="1629968911">
              <w:marLeft w:val="0"/>
              <w:marRight w:val="0"/>
              <w:marTop w:val="0"/>
              <w:marBottom w:val="0"/>
              <w:divBdr>
                <w:top w:val="none" w:sz="0" w:space="0" w:color="auto"/>
                <w:left w:val="none" w:sz="0" w:space="0" w:color="auto"/>
                <w:bottom w:val="none" w:sz="0" w:space="0" w:color="auto"/>
                <w:right w:val="none" w:sz="0" w:space="0" w:color="auto"/>
              </w:divBdr>
            </w:div>
            <w:div w:id="248739318">
              <w:marLeft w:val="0"/>
              <w:marRight w:val="0"/>
              <w:marTop w:val="0"/>
              <w:marBottom w:val="0"/>
              <w:divBdr>
                <w:top w:val="none" w:sz="0" w:space="0" w:color="auto"/>
                <w:left w:val="none" w:sz="0" w:space="0" w:color="auto"/>
                <w:bottom w:val="none" w:sz="0" w:space="0" w:color="auto"/>
                <w:right w:val="none" w:sz="0" w:space="0" w:color="auto"/>
              </w:divBdr>
            </w:div>
            <w:div w:id="323551977">
              <w:marLeft w:val="0"/>
              <w:marRight w:val="0"/>
              <w:marTop w:val="0"/>
              <w:marBottom w:val="0"/>
              <w:divBdr>
                <w:top w:val="none" w:sz="0" w:space="0" w:color="auto"/>
                <w:left w:val="none" w:sz="0" w:space="0" w:color="auto"/>
                <w:bottom w:val="none" w:sz="0" w:space="0" w:color="auto"/>
                <w:right w:val="none" w:sz="0" w:space="0" w:color="auto"/>
              </w:divBdr>
            </w:div>
            <w:div w:id="963733401">
              <w:marLeft w:val="0"/>
              <w:marRight w:val="0"/>
              <w:marTop w:val="0"/>
              <w:marBottom w:val="0"/>
              <w:divBdr>
                <w:top w:val="none" w:sz="0" w:space="0" w:color="auto"/>
                <w:left w:val="none" w:sz="0" w:space="0" w:color="auto"/>
                <w:bottom w:val="none" w:sz="0" w:space="0" w:color="auto"/>
                <w:right w:val="none" w:sz="0" w:space="0" w:color="auto"/>
              </w:divBdr>
            </w:div>
            <w:div w:id="265118951">
              <w:marLeft w:val="0"/>
              <w:marRight w:val="0"/>
              <w:marTop w:val="0"/>
              <w:marBottom w:val="0"/>
              <w:divBdr>
                <w:top w:val="none" w:sz="0" w:space="0" w:color="auto"/>
                <w:left w:val="none" w:sz="0" w:space="0" w:color="auto"/>
                <w:bottom w:val="none" w:sz="0" w:space="0" w:color="auto"/>
                <w:right w:val="none" w:sz="0" w:space="0" w:color="auto"/>
              </w:divBdr>
            </w:div>
            <w:div w:id="277957756">
              <w:marLeft w:val="0"/>
              <w:marRight w:val="0"/>
              <w:marTop w:val="0"/>
              <w:marBottom w:val="0"/>
              <w:divBdr>
                <w:top w:val="none" w:sz="0" w:space="0" w:color="auto"/>
                <w:left w:val="none" w:sz="0" w:space="0" w:color="auto"/>
                <w:bottom w:val="none" w:sz="0" w:space="0" w:color="auto"/>
                <w:right w:val="none" w:sz="0" w:space="0" w:color="auto"/>
              </w:divBdr>
            </w:div>
            <w:div w:id="1262177379">
              <w:marLeft w:val="0"/>
              <w:marRight w:val="0"/>
              <w:marTop w:val="0"/>
              <w:marBottom w:val="0"/>
              <w:divBdr>
                <w:top w:val="none" w:sz="0" w:space="0" w:color="auto"/>
                <w:left w:val="none" w:sz="0" w:space="0" w:color="auto"/>
                <w:bottom w:val="none" w:sz="0" w:space="0" w:color="auto"/>
                <w:right w:val="none" w:sz="0" w:space="0" w:color="auto"/>
              </w:divBdr>
            </w:div>
            <w:div w:id="265622418">
              <w:marLeft w:val="0"/>
              <w:marRight w:val="0"/>
              <w:marTop w:val="0"/>
              <w:marBottom w:val="0"/>
              <w:divBdr>
                <w:top w:val="none" w:sz="0" w:space="0" w:color="auto"/>
                <w:left w:val="none" w:sz="0" w:space="0" w:color="auto"/>
                <w:bottom w:val="none" w:sz="0" w:space="0" w:color="auto"/>
                <w:right w:val="none" w:sz="0" w:space="0" w:color="auto"/>
              </w:divBdr>
            </w:div>
            <w:div w:id="1176000688">
              <w:marLeft w:val="0"/>
              <w:marRight w:val="0"/>
              <w:marTop w:val="0"/>
              <w:marBottom w:val="0"/>
              <w:divBdr>
                <w:top w:val="none" w:sz="0" w:space="0" w:color="auto"/>
                <w:left w:val="none" w:sz="0" w:space="0" w:color="auto"/>
                <w:bottom w:val="none" w:sz="0" w:space="0" w:color="auto"/>
                <w:right w:val="none" w:sz="0" w:space="0" w:color="auto"/>
              </w:divBdr>
            </w:div>
            <w:div w:id="2061242308">
              <w:marLeft w:val="0"/>
              <w:marRight w:val="0"/>
              <w:marTop w:val="0"/>
              <w:marBottom w:val="0"/>
              <w:divBdr>
                <w:top w:val="none" w:sz="0" w:space="0" w:color="auto"/>
                <w:left w:val="none" w:sz="0" w:space="0" w:color="auto"/>
                <w:bottom w:val="none" w:sz="0" w:space="0" w:color="auto"/>
                <w:right w:val="none" w:sz="0" w:space="0" w:color="auto"/>
              </w:divBdr>
            </w:div>
            <w:div w:id="1547838352">
              <w:marLeft w:val="0"/>
              <w:marRight w:val="0"/>
              <w:marTop w:val="0"/>
              <w:marBottom w:val="0"/>
              <w:divBdr>
                <w:top w:val="none" w:sz="0" w:space="0" w:color="auto"/>
                <w:left w:val="none" w:sz="0" w:space="0" w:color="auto"/>
                <w:bottom w:val="none" w:sz="0" w:space="0" w:color="auto"/>
                <w:right w:val="none" w:sz="0" w:space="0" w:color="auto"/>
              </w:divBdr>
            </w:div>
            <w:div w:id="1315068332">
              <w:marLeft w:val="0"/>
              <w:marRight w:val="0"/>
              <w:marTop w:val="0"/>
              <w:marBottom w:val="0"/>
              <w:divBdr>
                <w:top w:val="none" w:sz="0" w:space="0" w:color="auto"/>
                <w:left w:val="none" w:sz="0" w:space="0" w:color="auto"/>
                <w:bottom w:val="none" w:sz="0" w:space="0" w:color="auto"/>
                <w:right w:val="none" w:sz="0" w:space="0" w:color="auto"/>
              </w:divBdr>
            </w:div>
            <w:div w:id="1032534006">
              <w:marLeft w:val="0"/>
              <w:marRight w:val="0"/>
              <w:marTop w:val="0"/>
              <w:marBottom w:val="0"/>
              <w:divBdr>
                <w:top w:val="none" w:sz="0" w:space="0" w:color="auto"/>
                <w:left w:val="none" w:sz="0" w:space="0" w:color="auto"/>
                <w:bottom w:val="none" w:sz="0" w:space="0" w:color="auto"/>
                <w:right w:val="none" w:sz="0" w:space="0" w:color="auto"/>
              </w:divBdr>
            </w:div>
            <w:div w:id="1784419369">
              <w:marLeft w:val="0"/>
              <w:marRight w:val="0"/>
              <w:marTop w:val="0"/>
              <w:marBottom w:val="0"/>
              <w:divBdr>
                <w:top w:val="none" w:sz="0" w:space="0" w:color="auto"/>
                <w:left w:val="none" w:sz="0" w:space="0" w:color="auto"/>
                <w:bottom w:val="none" w:sz="0" w:space="0" w:color="auto"/>
                <w:right w:val="none" w:sz="0" w:space="0" w:color="auto"/>
              </w:divBdr>
            </w:div>
            <w:div w:id="2143116023">
              <w:marLeft w:val="0"/>
              <w:marRight w:val="0"/>
              <w:marTop w:val="0"/>
              <w:marBottom w:val="0"/>
              <w:divBdr>
                <w:top w:val="none" w:sz="0" w:space="0" w:color="auto"/>
                <w:left w:val="none" w:sz="0" w:space="0" w:color="auto"/>
                <w:bottom w:val="none" w:sz="0" w:space="0" w:color="auto"/>
                <w:right w:val="none" w:sz="0" w:space="0" w:color="auto"/>
              </w:divBdr>
            </w:div>
            <w:div w:id="1785804747">
              <w:marLeft w:val="0"/>
              <w:marRight w:val="0"/>
              <w:marTop w:val="0"/>
              <w:marBottom w:val="0"/>
              <w:divBdr>
                <w:top w:val="none" w:sz="0" w:space="0" w:color="auto"/>
                <w:left w:val="none" w:sz="0" w:space="0" w:color="auto"/>
                <w:bottom w:val="none" w:sz="0" w:space="0" w:color="auto"/>
                <w:right w:val="none" w:sz="0" w:space="0" w:color="auto"/>
              </w:divBdr>
            </w:div>
            <w:div w:id="1909806228">
              <w:marLeft w:val="0"/>
              <w:marRight w:val="0"/>
              <w:marTop w:val="0"/>
              <w:marBottom w:val="0"/>
              <w:divBdr>
                <w:top w:val="none" w:sz="0" w:space="0" w:color="auto"/>
                <w:left w:val="none" w:sz="0" w:space="0" w:color="auto"/>
                <w:bottom w:val="none" w:sz="0" w:space="0" w:color="auto"/>
                <w:right w:val="none" w:sz="0" w:space="0" w:color="auto"/>
              </w:divBdr>
            </w:div>
            <w:div w:id="1658529556">
              <w:marLeft w:val="0"/>
              <w:marRight w:val="0"/>
              <w:marTop w:val="0"/>
              <w:marBottom w:val="0"/>
              <w:divBdr>
                <w:top w:val="none" w:sz="0" w:space="0" w:color="auto"/>
                <w:left w:val="none" w:sz="0" w:space="0" w:color="auto"/>
                <w:bottom w:val="none" w:sz="0" w:space="0" w:color="auto"/>
                <w:right w:val="none" w:sz="0" w:space="0" w:color="auto"/>
              </w:divBdr>
            </w:div>
            <w:div w:id="896820153">
              <w:marLeft w:val="0"/>
              <w:marRight w:val="0"/>
              <w:marTop w:val="0"/>
              <w:marBottom w:val="0"/>
              <w:divBdr>
                <w:top w:val="none" w:sz="0" w:space="0" w:color="auto"/>
                <w:left w:val="none" w:sz="0" w:space="0" w:color="auto"/>
                <w:bottom w:val="none" w:sz="0" w:space="0" w:color="auto"/>
                <w:right w:val="none" w:sz="0" w:space="0" w:color="auto"/>
              </w:divBdr>
            </w:div>
            <w:div w:id="1546526736">
              <w:marLeft w:val="0"/>
              <w:marRight w:val="0"/>
              <w:marTop w:val="0"/>
              <w:marBottom w:val="0"/>
              <w:divBdr>
                <w:top w:val="none" w:sz="0" w:space="0" w:color="auto"/>
                <w:left w:val="none" w:sz="0" w:space="0" w:color="auto"/>
                <w:bottom w:val="none" w:sz="0" w:space="0" w:color="auto"/>
                <w:right w:val="none" w:sz="0" w:space="0" w:color="auto"/>
              </w:divBdr>
            </w:div>
            <w:div w:id="711030752">
              <w:marLeft w:val="0"/>
              <w:marRight w:val="0"/>
              <w:marTop w:val="0"/>
              <w:marBottom w:val="0"/>
              <w:divBdr>
                <w:top w:val="none" w:sz="0" w:space="0" w:color="auto"/>
                <w:left w:val="none" w:sz="0" w:space="0" w:color="auto"/>
                <w:bottom w:val="none" w:sz="0" w:space="0" w:color="auto"/>
                <w:right w:val="none" w:sz="0" w:space="0" w:color="auto"/>
              </w:divBdr>
            </w:div>
            <w:div w:id="1765419452">
              <w:marLeft w:val="0"/>
              <w:marRight w:val="0"/>
              <w:marTop w:val="0"/>
              <w:marBottom w:val="0"/>
              <w:divBdr>
                <w:top w:val="none" w:sz="0" w:space="0" w:color="auto"/>
                <w:left w:val="none" w:sz="0" w:space="0" w:color="auto"/>
                <w:bottom w:val="none" w:sz="0" w:space="0" w:color="auto"/>
                <w:right w:val="none" w:sz="0" w:space="0" w:color="auto"/>
              </w:divBdr>
            </w:div>
            <w:div w:id="668217376">
              <w:marLeft w:val="0"/>
              <w:marRight w:val="0"/>
              <w:marTop w:val="0"/>
              <w:marBottom w:val="0"/>
              <w:divBdr>
                <w:top w:val="none" w:sz="0" w:space="0" w:color="auto"/>
                <w:left w:val="none" w:sz="0" w:space="0" w:color="auto"/>
                <w:bottom w:val="none" w:sz="0" w:space="0" w:color="auto"/>
                <w:right w:val="none" w:sz="0" w:space="0" w:color="auto"/>
              </w:divBdr>
            </w:div>
            <w:div w:id="1162769518">
              <w:marLeft w:val="0"/>
              <w:marRight w:val="0"/>
              <w:marTop w:val="0"/>
              <w:marBottom w:val="0"/>
              <w:divBdr>
                <w:top w:val="none" w:sz="0" w:space="0" w:color="auto"/>
                <w:left w:val="none" w:sz="0" w:space="0" w:color="auto"/>
                <w:bottom w:val="none" w:sz="0" w:space="0" w:color="auto"/>
                <w:right w:val="none" w:sz="0" w:space="0" w:color="auto"/>
              </w:divBdr>
            </w:div>
            <w:div w:id="1252157124">
              <w:marLeft w:val="0"/>
              <w:marRight w:val="0"/>
              <w:marTop w:val="0"/>
              <w:marBottom w:val="0"/>
              <w:divBdr>
                <w:top w:val="none" w:sz="0" w:space="0" w:color="auto"/>
                <w:left w:val="none" w:sz="0" w:space="0" w:color="auto"/>
                <w:bottom w:val="none" w:sz="0" w:space="0" w:color="auto"/>
                <w:right w:val="none" w:sz="0" w:space="0" w:color="auto"/>
              </w:divBdr>
            </w:div>
            <w:div w:id="83572198">
              <w:marLeft w:val="0"/>
              <w:marRight w:val="0"/>
              <w:marTop w:val="0"/>
              <w:marBottom w:val="0"/>
              <w:divBdr>
                <w:top w:val="none" w:sz="0" w:space="0" w:color="auto"/>
                <w:left w:val="none" w:sz="0" w:space="0" w:color="auto"/>
                <w:bottom w:val="none" w:sz="0" w:space="0" w:color="auto"/>
                <w:right w:val="none" w:sz="0" w:space="0" w:color="auto"/>
              </w:divBdr>
            </w:div>
            <w:div w:id="1523083593">
              <w:marLeft w:val="0"/>
              <w:marRight w:val="0"/>
              <w:marTop w:val="0"/>
              <w:marBottom w:val="0"/>
              <w:divBdr>
                <w:top w:val="none" w:sz="0" w:space="0" w:color="auto"/>
                <w:left w:val="none" w:sz="0" w:space="0" w:color="auto"/>
                <w:bottom w:val="none" w:sz="0" w:space="0" w:color="auto"/>
                <w:right w:val="none" w:sz="0" w:space="0" w:color="auto"/>
              </w:divBdr>
            </w:div>
            <w:div w:id="1287009790">
              <w:marLeft w:val="0"/>
              <w:marRight w:val="0"/>
              <w:marTop w:val="0"/>
              <w:marBottom w:val="0"/>
              <w:divBdr>
                <w:top w:val="none" w:sz="0" w:space="0" w:color="auto"/>
                <w:left w:val="none" w:sz="0" w:space="0" w:color="auto"/>
                <w:bottom w:val="none" w:sz="0" w:space="0" w:color="auto"/>
                <w:right w:val="none" w:sz="0" w:space="0" w:color="auto"/>
              </w:divBdr>
            </w:div>
            <w:div w:id="1888761565">
              <w:marLeft w:val="0"/>
              <w:marRight w:val="0"/>
              <w:marTop w:val="0"/>
              <w:marBottom w:val="0"/>
              <w:divBdr>
                <w:top w:val="none" w:sz="0" w:space="0" w:color="auto"/>
                <w:left w:val="none" w:sz="0" w:space="0" w:color="auto"/>
                <w:bottom w:val="none" w:sz="0" w:space="0" w:color="auto"/>
                <w:right w:val="none" w:sz="0" w:space="0" w:color="auto"/>
              </w:divBdr>
            </w:div>
            <w:div w:id="1521502685">
              <w:marLeft w:val="0"/>
              <w:marRight w:val="0"/>
              <w:marTop w:val="0"/>
              <w:marBottom w:val="0"/>
              <w:divBdr>
                <w:top w:val="none" w:sz="0" w:space="0" w:color="auto"/>
                <w:left w:val="none" w:sz="0" w:space="0" w:color="auto"/>
                <w:bottom w:val="none" w:sz="0" w:space="0" w:color="auto"/>
                <w:right w:val="none" w:sz="0" w:space="0" w:color="auto"/>
              </w:divBdr>
            </w:div>
            <w:div w:id="987712338">
              <w:marLeft w:val="0"/>
              <w:marRight w:val="0"/>
              <w:marTop w:val="0"/>
              <w:marBottom w:val="0"/>
              <w:divBdr>
                <w:top w:val="none" w:sz="0" w:space="0" w:color="auto"/>
                <w:left w:val="none" w:sz="0" w:space="0" w:color="auto"/>
                <w:bottom w:val="none" w:sz="0" w:space="0" w:color="auto"/>
                <w:right w:val="none" w:sz="0" w:space="0" w:color="auto"/>
              </w:divBdr>
            </w:div>
            <w:div w:id="932398910">
              <w:marLeft w:val="0"/>
              <w:marRight w:val="0"/>
              <w:marTop w:val="0"/>
              <w:marBottom w:val="0"/>
              <w:divBdr>
                <w:top w:val="none" w:sz="0" w:space="0" w:color="auto"/>
                <w:left w:val="none" w:sz="0" w:space="0" w:color="auto"/>
                <w:bottom w:val="none" w:sz="0" w:space="0" w:color="auto"/>
                <w:right w:val="none" w:sz="0" w:space="0" w:color="auto"/>
              </w:divBdr>
            </w:div>
            <w:div w:id="817764480">
              <w:marLeft w:val="0"/>
              <w:marRight w:val="0"/>
              <w:marTop w:val="0"/>
              <w:marBottom w:val="0"/>
              <w:divBdr>
                <w:top w:val="none" w:sz="0" w:space="0" w:color="auto"/>
                <w:left w:val="none" w:sz="0" w:space="0" w:color="auto"/>
                <w:bottom w:val="none" w:sz="0" w:space="0" w:color="auto"/>
                <w:right w:val="none" w:sz="0" w:space="0" w:color="auto"/>
              </w:divBdr>
            </w:div>
            <w:div w:id="1675450957">
              <w:marLeft w:val="0"/>
              <w:marRight w:val="0"/>
              <w:marTop w:val="0"/>
              <w:marBottom w:val="0"/>
              <w:divBdr>
                <w:top w:val="none" w:sz="0" w:space="0" w:color="auto"/>
                <w:left w:val="none" w:sz="0" w:space="0" w:color="auto"/>
                <w:bottom w:val="none" w:sz="0" w:space="0" w:color="auto"/>
                <w:right w:val="none" w:sz="0" w:space="0" w:color="auto"/>
              </w:divBdr>
            </w:div>
            <w:div w:id="1324352613">
              <w:marLeft w:val="0"/>
              <w:marRight w:val="0"/>
              <w:marTop w:val="0"/>
              <w:marBottom w:val="0"/>
              <w:divBdr>
                <w:top w:val="none" w:sz="0" w:space="0" w:color="auto"/>
                <w:left w:val="none" w:sz="0" w:space="0" w:color="auto"/>
                <w:bottom w:val="none" w:sz="0" w:space="0" w:color="auto"/>
                <w:right w:val="none" w:sz="0" w:space="0" w:color="auto"/>
              </w:divBdr>
            </w:div>
            <w:div w:id="452555301">
              <w:marLeft w:val="0"/>
              <w:marRight w:val="0"/>
              <w:marTop w:val="0"/>
              <w:marBottom w:val="0"/>
              <w:divBdr>
                <w:top w:val="none" w:sz="0" w:space="0" w:color="auto"/>
                <w:left w:val="none" w:sz="0" w:space="0" w:color="auto"/>
                <w:bottom w:val="none" w:sz="0" w:space="0" w:color="auto"/>
                <w:right w:val="none" w:sz="0" w:space="0" w:color="auto"/>
              </w:divBdr>
            </w:div>
            <w:div w:id="605580073">
              <w:marLeft w:val="0"/>
              <w:marRight w:val="0"/>
              <w:marTop w:val="0"/>
              <w:marBottom w:val="0"/>
              <w:divBdr>
                <w:top w:val="none" w:sz="0" w:space="0" w:color="auto"/>
                <w:left w:val="none" w:sz="0" w:space="0" w:color="auto"/>
                <w:bottom w:val="none" w:sz="0" w:space="0" w:color="auto"/>
                <w:right w:val="none" w:sz="0" w:space="0" w:color="auto"/>
              </w:divBdr>
            </w:div>
            <w:div w:id="986592709">
              <w:marLeft w:val="0"/>
              <w:marRight w:val="0"/>
              <w:marTop w:val="0"/>
              <w:marBottom w:val="0"/>
              <w:divBdr>
                <w:top w:val="none" w:sz="0" w:space="0" w:color="auto"/>
                <w:left w:val="none" w:sz="0" w:space="0" w:color="auto"/>
                <w:bottom w:val="none" w:sz="0" w:space="0" w:color="auto"/>
                <w:right w:val="none" w:sz="0" w:space="0" w:color="auto"/>
              </w:divBdr>
            </w:div>
            <w:div w:id="1512178984">
              <w:marLeft w:val="0"/>
              <w:marRight w:val="0"/>
              <w:marTop w:val="0"/>
              <w:marBottom w:val="0"/>
              <w:divBdr>
                <w:top w:val="none" w:sz="0" w:space="0" w:color="auto"/>
                <w:left w:val="none" w:sz="0" w:space="0" w:color="auto"/>
                <w:bottom w:val="none" w:sz="0" w:space="0" w:color="auto"/>
                <w:right w:val="none" w:sz="0" w:space="0" w:color="auto"/>
              </w:divBdr>
            </w:div>
            <w:div w:id="1669864519">
              <w:marLeft w:val="0"/>
              <w:marRight w:val="0"/>
              <w:marTop w:val="0"/>
              <w:marBottom w:val="0"/>
              <w:divBdr>
                <w:top w:val="none" w:sz="0" w:space="0" w:color="auto"/>
                <w:left w:val="none" w:sz="0" w:space="0" w:color="auto"/>
                <w:bottom w:val="none" w:sz="0" w:space="0" w:color="auto"/>
                <w:right w:val="none" w:sz="0" w:space="0" w:color="auto"/>
              </w:divBdr>
            </w:div>
            <w:div w:id="1517618061">
              <w:marLeft w:val="0"/>
              <w:marRight w:val="0"/>
              <w:marTop w:val="0"/>
              <w:marBottom w:val="0"/>
              <w:divBdr>
                <w:top w:val="none" w:sz="0" w:space="0" w:color="auto"/>
                <w:left w:val="none" w:sz="0" w:space="0" w:color="auto"/>
                <w:bottom w:val="none" w:sz="0" w:space="0" w:color="auto"/>
                <w:right w:val="none" w:sz="0" w:space="0" w:color="auto"/>
              </w:divBdr>
            </w:div>
            <w:div w:id="894388834">
              <w:marLeft w:val="0"/>
              <w:marRight w:val="0"/>
              <w:marTop w:val="0"/>
              <w:marBottom w:val="0"/>
              <w:divBdr>
                <w:top w:val="none" w:sz="0" w:space="0" w:color="auto"/>
                <w:left w:val="none" w:sz="0" w:space="0" w:color="auto"/>
                <w:bottom w:val="none" w:sz="0" w:space="0" w:color="auto"/>
                <w:right w:val="none" w:sz="0" w:space="0" w:color="auto"/>
              </w:divBdr>
            </w:div>
            <w:div w:id="1093168384">
              <w:marLeft w:val="0"/>
              <w:marRight w:val="0"/>
              <w:marTop w:val="0"/>
              <w:marBottom w:val="0"/>
              <w:divBdr>
                <w:top w:val="none" w:sz="0" w:space="0" w:color="auto"/>
                <w:left w:val="none" w:sz="0" w:space="0" w:color="auto"/>
                <w:bottom w:val="none" w:sz="0" w:space="0" w:color="auto"/>
                <w:right w:val="none" w:sz="0" w:space="0" w:color="auto"/>
              </w:divBdr>
            </w:div>
            <w:div w:id="899092040">
              <w:marLeft w:val="0"/>
              <w:marRight w:val="0"/>
              <w:marTop w:val="0"/>
              <w:marBottom w:val="0"/>
              <w:divBdr>
                <w:top w:val="none" w:sz="0" w:space="0" w:color="auto"/>
                <w:left w:val="none" w:sz="0" w:space="0" w:color="auto"/>
                <w:bottom w:val="none" w:sz="0" w:space="0" w:color="auto"/>
                <w:right w:val="none" w:sz="0" w:space="0" w:color="auto"/>
              </w:divBdr>
            </w:div>
            <w:div w:id="1529027514">
              <w:marLeft w:val="0"/>
              <w:marRight w:val="0"/>
              <w:marTop w:val="0"/>
              <w:marBottom w:val="0"/>
              <w:divBdr>
                <w:top w:val="none" w:sz="0" w:space="0" w:color="auto"/>
                <w:left w:val="none" w:sz="0" w:space="0" w:color="auto"/>
                <w:bottom w:val="none" w:sz="0" w:space="0" w:color="auto"/>
                <w:right w:val="none" w:sz="0" w:space="0" w:color="auto"/>
              </w:divBdr>
            </w:div>
            <w:div w:id="1149321471">
              <w:marLeft w:val="0"/>
              <w:marRight w:val="0"/>
              <w:marTop w:val="0"/>
              <w:marBottom w:val="0"/>
              <w:divBdr>
                <w:top w:val="none" w:sz="0" w:space="0" w:color="auto"/>
                <w:left w:val="none" w:sz="0" w:space="0" w:color="auto"/>
                <w:bottom w:val="none" w:sz="0" w:space="0" w:color="auto"/>
                <w:right w:val="none" w:sz="0" w:space="0" w:color="auto"/>
              </w:divBdr>
            </w:div>
            <w:div w:id="446824700">
              <w:marLeft w:val="0"/>
              <w:marRight w:val="0"/>
              <w:marTop w:val="0"/>
              <w:marBottom w:val="0"/>
              <w:divBdr>
                <w:top w:val="none" w:sz="0" w:space="0" w:color="auto"/>
                <w:left w:val="none" w:sz="0" w:space="0" w:color="auto"/>
                <w:bottom w:val="none" w:sz="0" w:space="0" w:color="auto"/>
                <w:right w:val="none" w:sz="0" w:space="0" w:color="auto"/>
              </w:divBdr>
            </w:div>
            <w:div w:id="1381322768">
              <w:marLeft w:val="0"/>
              <w:marRight w:val="0"/>
              <w:marTop w:val="0"/>
              <w:marBottom w:val="0"/>
              <w:divBdr>
                <w:top w:val="none" w:sz="0" w:space="0" w:color="auto"/>
                <w:left w:val="none" w:sz="0" w:space="0" w:color="auto"/>
                <w:bottom w:val="none" w:sz="0" w:space="0" w:color="auto"/>
                <w:right w:val="none" w:sz="0" w:space="0" w:color="auto"/>
              </w:divBdr>
            </w:div>
            <w:div w:id="628828605">
              <w:marLeft w:val="0"/>
              <w:marRight w:val="0"/>
              <w:marTop w:val="0"/>
              <w:marBottom w:val="0"/>
              <w:divBdr>
                <w:top w:val="none" w:sz="0" w:space="0" w:color="auto"/>
                <w:left w:val="none" w:sz="0" w:space="0" w:color="auto"/>
                <w:bottom w:val="none" w:sz="0" w:space="0" w:color="auto"/>
                <w:right w:val="none" w:sz="0" w:space="0" w:color="auto"/>
              </w:divBdr>
            </w:div>
            <w:div w:id="1191259524">
              <w:marLeft w:val="0"/>
              <w:marRight w:val="0"/>
              <w:marTop w:val="0"/>
              <w:marBottom w:val="0"/>
              <w:divBdr>
                <w:top w:val="none" w:sz="0" w:space="0" w:color="auto"/>
                <w:left w:val="none" w:sz="0" w:space="0" w:color="auto"/>
                <w:bottom w:val="none" w:sz="0" w:space="0" w:color="auto"/>
                <w:right w:val="none" w:sz="0" w:space="0" w:color="auto"/>
              </w:divBdr>
            </w:div>
            <w:div w:id="801768657">
              <w:marLeft w:val="0"/>
              <w:marRight w:val="0"/>
              <w:marTop w:val="0"/>
              <w:marBottom w:val="0"/>
              <w:divBdr>
                <w:top w:val="none" w:sz="0" w:space="0" w:color="auto"/>
                <w:left w:val="none" w:sz="0" w:space="0" w:color="auto"/>
                <w:bottom w:val="none" w:sz="0" w:space="0" w:color="auto"/>
                <w:right w:val="none" w:sz="0" w:space="0" w:color="auto"/>
              </w:divBdr>
            </w:div>
            <w:div w:id="1316910329">
              <w:marLeft w:val="0"/>
              <w:marRight w:val="0"/>
              <w:marTop w:val="0"/>
              <w:marBottom w:val="0"/>
              <w:divBdr>
                <w:top w:val="none" w:sz="0" w:space="0" w:color="auto"/>
                <w:left w:val="none" w:sz="0" w:space="0" w:color="auto"/>
                <w:bottom w:val="none" w:sz="0" w:space="0" w:color="auto"/>
                <w:right w:val="none" w:sz="0" w:space="0" w:color="auto"/>
              </w:divBdr>
            </w:div>
            <w:div w:id="734008709">
              <w:marLeft w:val="0"/>
              <w:marRight w:val="0"/>
              <w:marTop w:val="0"/>
              <w:marBottom w:val="0"/>
              <w:divBdr>
                <w:top w:val="none" w:sz="0" w:space="0" w:color="auto"/>
                <w:left w:val="none" w:sz="0" w:space="0" w:color="auto"/>
                <w:bottom w:val="none" w:sz="0" w:space="0" w:color="auto"/>
                <w:right w:val="none" w:sz="0" w:space="0" w:color="auto"/>
              </w:divBdr>
            </w:div>
            <w:div w:id="511190882">
              <w:marLeft w:val="0"/>
              <w:marRight w:val="0"/>
              <w:marTop w:val="0"/>
              <w:marBottom w:val="0"/>
              <w:divBdr>
                <w:top w:val="none" w:sz="0" w:space="0" w:color="auto"/>
                <w:left w:val="none" w:sz="0" w:space="0" w:color="auto"/>
                <w:bottom w:val="none" w:sz="0" w:space="0" w:color="auto"/>
                <w:right w:val="none" w:sz="0" w:space="0" w:color="auto"/>
              </w:divBdr>
            </w:div>
            <w:div w:id="2100443200">
              <w:marLeft w:val="0"/>
              <w:marRight w:val="0"/>
              <w:marTop w:val="0"/>
              <w:marBottom w:val="0"/>
              <w:divBdr>
                <w:top w:val="none" w:sz="0" w:space="0" w:color="auto"/>
                <w:left w:val="none" w:sz="0" w:space="0" w:color="auto"/>
                <w:bottom w:val="none" w:sz="0" w:space="0" w:color="auto"/>
                <w:right w:val="none" w:sz="0" w:space="0" w:color="auto"/>
              </w:divBdr>
            </w:div>
            <w:div w:id="275677112">
              <w:marLeft w:val="0"/>
              <w:marRight w:val="0"/>
              <w:marTop w:val="0"/>
              <w:marBottom w:val="0"/>
              <w:divBdr>
                <w:top w:val="none" w:sz="0" w:space="0" w:color="auto"/>
                <w:left w:val="none" w:sz="0" w:space="0" w:color="auto"/>
                <w:bottom w:val="none" w:sz="0" w:space="0" w:color="auto"/>
                <w:right w:val="none" w:sz="0" w:space="0" w:color="auto"/>
              </w:divBdr>
            </w:div>
            <w:div w:id="1945723403">
              <w:marLeft w:val="0"/>
              <w:marRight w:val="0"/>
              <w:marTop w:val="0"/>
              <w:marBottom w:val="0"/>
              <w:divBdr>
                <w:top w:val="none" w:sz="0" w:space="0" w:color="auto"/>
                <w:left w:val="none" w:sz="0" w:space="0" w:color="auto"/>
                <w:bottom w:val="none" w:sz="0" w:space="0" w:color="auto"/>
                <w:right w:val="none" w:sz="0" w:space="0" w:color="auto"/>
              </w:divBdr>
            </w:div>
            <w:div w:id="1711878546">
              <w:marLeft w:val="0"/>
              <w:marRight w:val="0"/>
              <w:marTop w:val="0"/>
              <w:marBottom w:val="0"/>
              <w:divBdr>
                <w:top w:val="none" w:sz="0" w:space="0" w:color="auto"/>
                <w:left w:val="none" w:sz="0" w:space="0" w:color="auto"/>
                <w:bottom w:val="none" w:sz="0" w:space="0" w:color="auto"/>
                <w:right w:val="none" w:sz="0" w:space="0" w:color="auto"/>
              </w:divBdr>
            </w:div>
            <w:div w:id="912350405">
              <w:marLeft w:val="0"/>
              <w:marRight w:val="0"/>
              <w:marTop w:val="0"/>
              <w:marBottom w:val="0"/>
              <w:divBdr>
                <w:top w:val="none" w:sz="0" w:space="0" w:color="auto"/>
                <w:left w:val="none" w:sz="0" w:space="0" w:color="auto"/>
                <w:bottom w:val="none" w:sz="0" w:space="0" w:color="auto"/>
                <w:right w:val="none" w:sz="0" w:space="0" w:color="auto"/>
              </w:divBdr>
            </w:div>
            <w:div w:id="172425301">
              <w:marLeft w:val="0"/>
              <w:marRight w:val="0"/>
              <w:marTop w:val="0"/>
              <w:marBottom w:val="0"/>
              <w:divBdr>
                <w:top w:val="none" w:sz="0" w:space="0" w:color="auto"/>
                <w:left w:val="none" w:sz="0" w:space="0" w:color="auto"/>
                <w:bottom w:val="none" w:sz="0" w:space="0" w:color="auto"/>
                <w:right w:val="none" w:sz="0" w:space="0" w:color="auto"/>
              </w:divBdr>
            </w:div>
            <w:div w:id="1357656384">
              <w:marLeft w:val="0"/>
              <w:marRight w:val="0"/>
              <w:marTop w:val="0"/>
              <w:marBottom w:val="0"/>
              <w:divBdr>
                <w:top w:val="none" w:sz="0" w:space="0" w:color="auto"/>
                <w:left w:val="none" w:sz="0" w:space="0" w:color="auto"/>
                <w:bottom w:val="none" w:sz="0" w:space="0" w:color="auto"/>
                <w:right w:val="none" w:sz="0" w:space="0" w:color="auto"/>
              </w:divBdr>
            </w:div>
            <w:div w:id="1960605529">
              <w:marLeft w:val="0"/>
              <w:marRight w:val="0"/>
              <w:marTop w:val="0"/>
              <w:marBottom w:val="0"/>
              <w:divBdr>
                <w:top w:val="none" w:sz="0" w:space="0" w:color="auto"/>
                <w:left w:val="none" w:sz="0" w:space="0" w:color="auto"/>
                <w:bottom w:val="none" w:sz="0" w:space="0" w:color="auto"/>
                <w:right w:val="none" w:sz="0" w:space="0" w:color="auto"/>
              </w:divBdr>
            </w:div>
            <w:div w:id="1099836180">
              <w:marLeft w:val="0"/>
              <w:marRight w:val="0"/>
              <w:marTop w:val="0"/>
              <w:marBottom w:val="0"/>
              <w:divBdr>
                <w:top w:val="none" w:sz="0" w:space="0" w:color="auto"/>
                <w:left w:val="none" w:sz="0" w:space="0" w:color="auto"/>
                <w:bottom w:val="none" w:sz="0" w:space="0" w:color="auto"/>
                <w:right w:val="none" w:sz="0" w:space="0" w:color="auto"/>
              </w:divBdr>
            </w:div>
            <w:div w:id="809785243">
              <w:marLeft w:val="0"/>
              <w:marRight w:val="0"/>
              <w:marTop w:val="0"/>
              <w:marBottom w:val="0"/>
              <w:divBdr>
                <w:top w:val="none" w:sz="0" w:space="0" w:color="auto"/>
                <w:left w:val="none" w:sz="0" w:space="0" w:color="auto"/>
                <w:bottom w:val="none" w:sz="0" w:space="0" w:color="auto"/>
                <w:right w:val="none" w:sz="0" w:space="0" w:color="auto"/>
              </w:divBdr>
            </w:div>
            <w:div w:id="133987068">
              <w:marLeft w:val="0"/>
              <w:marRight w:val="0"/>
              <w:marTop w:val="0"/>
              <w:marBottom w:val="0"/>
              <w:divBdr>
                <w:top w:val="none" w:sz="0" w:space="0" w:color="auto"/>
                <w:left w:val="none" w:sz="0" w:space="0" w:color="auto"/>
                <w:bottom w:val="none" w:sz="0" w:space="0" w:color="auto"/>
                <w:right w:val="none" w:sz="0" w:space="0" w:color="auto"/>
              </w:divBdr>
            </w:div>
            <w:div w:id="1385442524">
              <w:marLeft w:val="0"/>
              <w:marRight w:val="0"/>
              <w:marTop w:val="0"/>
              <w:marBottom w:val="0"/>
              <w:divBdr>
                <w:top w:val="none" w:sz="0" w:space="0" w:color="auto"/>
                <w:left w:val="none" w:sz="0" w:space="0" w:color="auto"/>
                <w:bottom w:val="none" w:sz="0" w:space="0" w:color="auto"/>
                <w:right w:val="none" w:sz="0" w:space="0" w:color="auto"/>
              </w:divBdr>
            </w:div>
            <w:div w:id="15351953">
              <w:marLeft w:val="0"/>
              <w:marRight w:val="0"/>
              <w:marTop w:val="0"/>
              <w:marBottom w:val="0"/>
              <w:divBdr>
                <w:top w:val="none" w:sz="0" w:space="0" w:color="auto"/>
                <w:left w:val="none" w:sz="0" w:space="0" w:color="auto"/>
                <w:bottom w:val="none" w:sz="0" w:space="0" w:color="auto"/>
                <w:right w:val="none" w:sz="0" w:space="0" w:color="auto"/>
              </w:divBdr>
            </w:div>
            <w:div w:id="153617188">
              <w:marLeft w:val="0"/>
              <w:marRight w:val="0"/>
              <w:marTop w:val="0"/>
              <w:marBottom w:val="0"/>
              <w:divBdr>
                <w:top w:val="none" w:sz="0" w:space="0" w:color="auto"/>
                <w:left w:val="none" w:sz="0" w:space="0" w:color="auto"/>
                <w:bottom w:val="none" w:sz="0" w:space="0" w:color="auto"/>
                <w:right w:val="none" w:sz="0" w:space="0" w:color="auto"/>
              </w:divBdr>
            </w:div>
            <w:div w:id="1982537633">
              <w:marLeft w:val="0"/>
              <w:marRight w:val="0"/>
              <w:marTop w:val="0"/>
              <w:marBottom w:val="0"/>
              <w:divBdr>
                <w:top w:val="none" w:sz="0" w:space="0" w:color="auto"/>
                <w:left w:val="none" w:sz="0" w:space="0" w:color="auto"/>
                <w:bottom w:val="none" w:sz="0" w:space="0" w:color="auto"/>
                <w:right w:val="none" w:sz="0" w:space="0" w:color="auto"/>
              </w:divBdr>
            </w:div>
            <w:div w:id="90515875">
              <w:marLeft w:val="0"/>
              <w:marRight w:val="0"/>
              <w:marTop w:val="0"/>
              <w:marBottom w:val="0"/>
              <w:divBdr>
                <w:top w:val="none" w:sz="0" w:space="0" w:color="auto"/>
                <w:left w:val="none" w:sz="0" w:space="0" w:color="auto"/>
                <w:bottom w:val="none" w:sz="0" w:space="0" w:color="auto"/>
                <w:right w:val="none" w:sz="0" w:space="0" w:color="auto"/>
              </w:divBdr>
            </w:div>
            <w:div w:id="1531407686">
              <w:marLeft w:val="0"/>
              <w:marRight w:val="0"/>
              <w:marTop w:val="0"/>
              <w:marBottom w:val="0"/>
              <w:divBdr>
                <w:top w:val="none" w:sz="0" w:space="0" w:color="auto"/>
                <w:left w:val="none" w:sz="0" w:space="0" w:color="auto"/>
                <w:bottom w:val="none" w:sz="0" w:space="0" w:color="auto"/>
                <w:right w:val="none" w:sz="0" w:space="0" w:color="auto"/>
              </w:divBdr>
            </w:div>
            <w:div w:id="1092166727">
              <w:marLeft w:val="0"/>
              <w:marRight w:val="0"/>
              <w:marTop w:val="0"/>
              <w:marBottom w:val="0"/>
              <w:divBdr>
                <w:top w:val="none" w:sz="0" w:space="0" w:color="auto"/>
                <w:left w:val="none" w:sz="0" w:space="0" w:color="auto"/>
                <w:bottom w:val="none" w:sz="0" w:space="0" w:color="auto"/>
                <w:right w:val="none" w:sz="0" w:space="0" w:color="auto"/>
              </w:divBdr>
            </w:div>
            <w:div w:id="1262952300">
              <w:marLeft w:val="0"/>
              <w:marRight w:val="0"/>
              <w:marTop w:val="0"/>
              <w:marBottom w:val="0"/>
              <w:divBdr>
                <w:top w:val="none" w:sz="0" w:space="0" w:color="auto"/>
                <w:left w:val="none" w:sz="0" w:space="0" w:color="auto"/>
                <w:bottom w:val="none" w:sz="0" w:space="0" w:color="auto"/>
                <w:right w:val="none" w:sz="0" w:space="0" w:color="auto"/>
              </w:divBdr>
            </w:div>
            <w:div w:id="370958517">
              <w:marLeft w:val="0"/>
              <w:marRight w:val="0"/>
              <w:marTop w:val="0"/>
              <w:marBottom w:val="0"/>
              <w:divBdr>
                <w:top w:val="none" w:sz="0" w:space="0" w:color="auto"/>
                <w:left w:val="none" w:sz="0" w:space="0" w:color="auto"/>
                <w:bottom w:val="none" w:sz="0" w:space="0" w:color="auto"/>
                <w:right w:val="none" w:sz="0" w:space="0" w:color="auto"/>
              </w:divBdr>
            </w:div>
            <w:div w:id="609168029">
              <w:marLeft w:val="0"/>
              <w:marRight w:val="0"/>
              <w:marTop w:val="0"/>
              <w:marBottom w:val="0"/>
              <w:divBdr>
                <w:top w:val="none" w:sz="0" w:space="0" w:color="auto"/>
                <w:left w:val="none" w:sz="0" w:space="0" w:color="auto"/>
                <w:bottom w:val="none" w:sz="0" w:space="0" w:color="auto"/>
                <w:right w:val="none" w:sz="0" w:space="0" w:color="auto"/>
              </w:divBdr>
            </w:div>
            <w:div w:id="1668048067">
              <w:marLeft w:val="0"/>
              <w:marRight w:val="0"/>
              <w:marTop w:val="0"/>
              <w:marBottom w:val="0"/>
              <w:divBdr>
                <w:top w:val="none" w:sz="0" w:space="0" w:color="auto"/>
                <w:left w:val="none" w:sz="0" w:space="0" w:color="auto"/>
                <w:bottom w:val="none" w:sz="0" w:space="0" w:color="auto"/>
                <w:right w:val="none" w:sz="0" w:space="0" w:color="auto"/>
              </w:divBdr>
            </w:div>
            <w:div w:id="1030187362">
              <w:marLeft w:val="0"/>
              <w:marRight w:val="0"/>
              <w:marTop w:val="0"/>
              <w:marBottom w:val="0"/>
              <w:divBdr>
                <w:top w:val="none" w:sz="0" w:space="0" w:color="auto"/>
                <w:left w:val="none" w:sz="0" w:space="0" w:color="auto"/>
                <w:bottom w:val="none" w:sz="0" w:space="0" w:color="auto"/>
                <w:right w:val="none" w:sz="0" w:space="0" w:color="auto"/>
              </w:divBdr>
            </w:div>
            <w:div w:id="1877040147">
              <w:marLeft w:val="0"/>
              <w:marRight w:val="0"/>
              <w:marTop w:val="0"/>
              <w:marBottom w:val="0"/>
              <w:divBdr>
                <w:top w:val="none" w:sz="0" w:space="0" w:color="auto"/>
                <w:left w:val="none" w:sz="0" w:space="0" w:color="auto"/>
                <w:bottom w:val="none" w:sz="0" w:space="0" w:color="auto"/>
                <w:right w:val="none" w:sz="0" w:space="0" w:color="auto"/>
              </w:divBdr>
            </w:div>
            <w:div w:id="2052411656">
              <w:marLeft w:val="0"/>
              <w:marRight w:val="0"/>
              <w:marTop w:val="0"/>
              <w:marBottom w:val="0"/>
              <w:divBdr>
                <w:top w:val="none" w:sz="0" w:space="0" w:color="auto"/>
                <w:left w:val="none" w:sz="0" w:space="0" w:color="auto"/>
                <w:bottom w:val="none" w:sz="0" w:space="0" w:color="auto"/>
                <w:right w:val="none" w:sz="0" w:space="0" w:color="auto"/>
              </w:divBdr>
            </w:div>
            <w:div w:id="1283346897">
              <w:marLeft w:val="0"/>
              <w:marRight w:val="0"/>
              <w:marTop w:val="0"/>
              <w:marBottom w:val="0"/>
              <w:divBdr>
                <w:top w:val="none" w:sz="0" w:space="0" w:color="auto"/>
                <w:left w:val="none" w:sz="0" w:space="0" w:color="auto"/>
                <w:bottom w:val="none" w:sz="0" w:space="0" w:color="auto"/>
                <w:right w:val="none" w:sz="0" w:space="0" w:color="auto"/>
              </w:divBdr>
            </w:div>
            <w:div w:id="1545404662">
              <w:marLeft w:val="0"/>
              <w:marRight w:val="0"/>
              <w:marTop w:val="0"/>
              <w:marBottom w:val="0"/>
              <w:divBdr>
                <w:top w:val="none" w:sz="0" w:space="0" w:color="auto"/>
                <w:left w:val="none" w:sz="0" w:space="0" w:color="auto"/>
                <w:bottom w:val="none" w:sz="0" w:space="0" w:color="auto"/>
                <w:right w:val="none" w:sz="0" w:space="0" w:color="auto"/>
              </w:divBdr>
            </w:div>
            <w:div w:id="1854106959">
              <w:marLeft w:val="0"/>
              <w:marRight w:val="0"/>
              <w:marTop w:val="0"/>
              <w:marBottom w:val="0"/>
              <w:divBdr>
                <w:top w:val="none" w:sz="0" w:space="0" w:color="auto"/>
                <w:left w:val="none" w:sz="0" w:space="0" w:color="auto"/>
                <w:bottom w:val="none" w:sz="0" w:space="0" w:color="auto"/>
                <w:right w:val="none" w:sz="0" w:space="0" w:color="auto"/>
              </w:divBdr>
            </w:div>
            <w:div w:id="564803905">
              <w:marLeft w:val="0"/>
              <w:marRight w:val="0"/>
              <w:marTop w:val="0"/>
              <w:marBottom w:val="0"/>
              <w:divBdr>
                <w:top w:val="none" w:sz="0" w:space="0" w:color="auto"/>
                <w:left w:val="none" w:sz="0" w:space="0" w:color="auto"/>
                <w:bottom w:val="none" w:sz="0" w:space="0" w:color="auto"/>
                <w:right w:val="none" w:sz="0" w:space="0" w:color="auto"/>
              </w:divBdr>
            </w:div>
            <w:div w:id="325714294">
              <w:marLeft w:val="0"/>
              <w:marRight w:val="0"/>
              <w:marTop w:val="0"/>
              <w:marBottom w:val="0"/>
              <w:divBdr>
                <w:top w:val="none" w:sz="0" w:space="0" w:color="auto"/>
                <w:left w:val="none" w:sz="0" w:space="0" w:color="auto"/>
                <w:bottom w:val="none" w:sz="0" w:space="0" w:color="auto"/>
                <w:right w:val="none" w:sz="0" w:space="0" w:color="auto"/>
              </w:divBdr>
            </w:div>
            <w:div w:id="506481185">
              <w:marLeft w:val="0"/>
              <w:marRight w:val="0"/>
              <w:marTop w:val="0"/>
              <w:marBottom w:val="0"/>
              <w:divBdr>
                <w:top w:val="none" w:sz="0" w:space="0" w:color="auto"/>
                <w:left w:val="none" w:sz="0" w:space="0" w:color="auto"/>
                <w:bottom w:val="none" w:sz="0" w:space="0" w:color="auto"/>
                <w:right w:val="none" w:sz="0" w:space="0" w:color="auto"/>
              </w:divBdr>
            </w:div>
            <w:div w:id="1878227606">
              <w:marLeft w:val="0"/>
              <w:marRight w:val="0"/>
              <w:marTop w:val="0"/>
              <w:marBottom w:val="0"/>
              <w:divBdr>
                <w:top w:val="none" w:sz="0" w:space="0" w:color="auto"/>
                <w:left w:val="none" w:sz="0" w:space="0" w:color="auto"/>
                <w:bottom w:val="none" w:sz="0" w:space="0" w:color="auto"/>
                <w:right w:val="none" w:sz="0" w:space="0" w:color="auto"/>
              </w:divBdr>
            </w:div>
            <w:div w:id="137962092">
              <w:marLeft w:val="0"/>
              <w:marRight w:val="0"/>
              <w:marTop w:val="0"/>
              <w:marBottom w:val="0"/>
              <w:divBdr>
                <w:top w:val="none" w:sz="0" w:space="0" w:color="auto"/>
                <w:left w:val="none" w:sz="0" w:space="0" w:color="auto"/>
                <w:bottom w:val="none" w:sz="0" w:space="0" w:color="auto"/>
                <w:right w:val="none" w:sz="0" w:space="0" w:color="auto"/>
              </w:divBdr>
            </w:div>
            <w:div w:id="291255777">
              <w:marLeft w:val="0"/>
              <w:marRight w:val="0"/>
              <w:marTop w:val="0"/>
              <w:marBottom w:val="0"/>
              <w:divBdr>
                <w:top w:val="none" w:sz="0" w:space="0" w:color="auto"/>
                <w:left w:val="none" w:sz="0" w:space="0" w:color="auto"/>
                <w:bottom w:val="none" w:sz="0" w:space="0" w:color="auto"/>
                <w:right w:val="none" w:sz="0" w:space="0" w:color="auto"/>
              </w:divBdr>
            </w:div>
            <w:div w:id="362369072">
              <w:marLeft w:val="0"/>
              <w:marRight w:val="0"/>
              <w:marTop w:val="0"/>
              <w:marBottom w:val="0"/>
              <w:divBdr>
                <w:top w:val="none" w:sz="0" w:space="0" w:color="auto"/>
                <w:left w:val="none" w:sz="0" w:space="0" w:color="auto"/>
                <w:bottom w:val="none" w:sz="0" w:space="0" w:color="auto"/>
                <w:right w:val="none" w:sz="0" w:space="0" w:color="auto"/>
              </w:divBdr>
            </w:div>
            <w:div w:id="1627199547">
              <w:marLeft w:val="0"/>
              <w:marRight w:val="0"/>
              <w:marTop w:val="0"/>
              <w:marBottom w:val="0"/>
              <w:divBdr>
                <w:top w:val="none" w:sz="0" w:space="0" w:color="auto"/>
                <w:left w:val="none" w:sz="0" w:space="0" w:color="auto"/>
                <w:bottom w:val="none" w:sz="0" w:space="0" w:color="auto"/>
                <w:right w:val="none" w:sz="0" w:space="0" w:color="auto"/>
              </w:divBdr>
            </w:div>
            <w:div w:id="767195922">
              <w:marLeft w:val="0"/>
              <w:marRight w:val="0"/>
              <w:marTop w:val="0"/>
              <w:marBottom w:val="0"/>
              <w:divBdr>
                <w:top w:val="none" w:sz="0" w:space="0" w:color="auto"/>
                <w:left w:val="none" w:sz="0" w:space="0" w:color="auto"/>
                <w:bottom w:val="none" w:sz="0" w:space="0" w:color="auto"/>
                <w:right w:val="none" w:sz="0" w:space="0" w:color="auto"/>
              </w:divBdr>
            </w:div>
            <w:div w:id="30885185">
              <w:marLeft w:val="0"/>
              <w:marRight w:val="0"/>
              <w:marTop w:val="0"/>
              <w:marBottom w:val="0"/>
              <w:divBdr>
                <w:top w:val="none" w:sz="0" w:space="0" w:color="auto"/>
                <w:left w:val="none" w:sz="0" w:space="0" w:color="auto"/>
                <w:bottom w:val="none" w:sz="0" w:space="0" w:color="auto"/>
                <w:right w:val="none" w:sz="0" w:space="0" w:color="auto"/>
              </w:divBdr>
            </w:div>
            <w:div w:id="1484152851">
              <w:marLeft w:val="0"/>
              <w:marRight w:val="0"/>
              <w:marTop w:val="0"/>
              <w:marBottom w:val="0"/>
              <w:divBdr>
                <w:top w:val="none" w:sz="0" w:space="0" w:color="auto"/>
                <w:left w:val="none" w:sz="0" w:space="0" w:color="auto"/>
                <w:bottom w:val="none" w:sz="0" w:space="0" w:color="auto"/>
                <w:right w:val="none" w:sz="0" w:space="0" w:color="auto"/>
              </w:divBdr>
            </w:div>
            <w:div w:id="1250387763">
              <w:marLeft w:val="0"/>
              <w:marRight w:val="0"/>
              <w:marTop w:val="0"/>
              <w:marBottom w:val="0"/>
              <w:divBdr>
                <w:top w:val="none" w:sz="0" w:space="0" w:color="auto"/>
                <w:left w:val="none" w:sz="0" w:space="0" w:color="auto"/>
                <w:bottom w:val="none" w:sz="0" w:space="0" w:color="auto"/>
                <w:right w:val="none" w:sz="0" w:space="0" w:color="auto"/>
              </w:divBdr>
            </w:div>
            <w:div w:id="920409035">
              <w:marLeft w:val="0"/>
              <w:marRight w:val="0"/>
              <w:marTop w:val="0"/>
              <w:marBottom w:val="0"/>
              <w:divBdr>
                <w:top w:val="none" w:sz="0" w:space="0" w:color="auto"/>
                <w:left w:val="none" w:sz="0" w:space="0" w:color="auto"/>
                <w:bottom w:val="none" w:sz="0" w:space="0" w:color="auto"/>
                <w:right w:val="none" w:sz="0" w:space="0" w:color="auto"/>
              </w:divBdr>
            </w:div>
            <w:div w:id="940143326">
              <w:marLeft w:val="0"/>
              <w:marRight w:val="0"/>
              <w:marTop w:val="0"/>
              <w:marBottom w:val="0"/>
              <w:divBdr>
                <w:top w:val="none" w:sz="0" w:space="0" w:color="auto"/>
                <w:left w:val="none" w:sz="0" w:space="0" w:color="auto"/>
                <w:bottom w:val="none" w:sz="0" w:space="0" w:color="auto"/>
                <w:right w:val="none" w:sz="0" w:space="0" w:color="auto"/>
              </w:divBdr>
            </w:div>
            <w:div w:id="1587038351">
              <w:marLeft w:val="0"/>
              <w:marRight w:val="0"/>
              <w:marTop w:val="0"/>
              <w:marBottom w:val="0"/>
              <w:divBdr>
                <w:top w:val="none" w:sz="0" w:space="0" w:color="auto"/>
                <w:left w:val="none" w:sz="0" w:space="0" w:color="auto"/>
                <w:bottom w:val="none" w:sz="0" w:space="0" w:color="auto"/>
                <w:right w:val="none" w:sz="0" w:space="0" w:color="auto"/>
              </w:divBdr>
            </w:div>
            <w:div w:id="578710848">
              <w:marLeft w:val="0"/>
              <w:marRight w:val="0"/>
              <w:marTop w:val="0"/>
              <w:marBottom w:val="0"/>
              <w:divBdr>
                <w:top w:val="none" w:sz="0" w:space="0" w:color="auto"/>
                <w:left w:val="none" w:sz="0" w:space="0" w:color="auto"/>
                <w:bottom w:val="none" w:sz="0" w:space="0" w:color="auto"/>
                <w:right w:val="none" w:sz="0" w:space="0" w:color="auto"/>
              </w:divBdr>
            </w:div>
            <w:div w:id="1472752780">
              <w:marLeft w:val="0"/>
              <w:marRight w:val="0"/>
              <w:marTop w:val="0"/>
              <w:marBottom w:val="0"/>
              <w:divBdr>
                <w:top w:val="none" w:sz="0" w:space="0" w:color="auto"/>
                <w:left w:val="none" w:sz="0" w:space="0" w:color="auto"/>
                <w:bottom w:val="none" w:sz="0" w:space="0" w:color="auto"/>
                <w:right w:val="none" w:sz="0" w:space="0" w:color="auto"/>
              </w:divBdr>
            </w:div>
            <w:div w:id="1632327188">
              <w:marLeft w:val="0"/>
              <w:marRight w:val="0"/>
              <w:marTop w:val="0"/>
              <w:marBottom w:val="0"/>
              <w:divBdr>
                <w:top w:val="none" w:sz="0" w:space="0" w:color="auto"/>
                <w:left w:val="none" w:sz="0" w:space="0" w:color="auto"/>
                <w:bottom w:val="none" w:sz="0" w:space="0" w:color="auto"/>
                <w:right w:val="none" w:sz="0" w:space="0" w:color="auto"/>
              </w:divBdr>
            </w:div>
            <w:div w:id="1709647657">
              <w:marLeft w:val="0"/>
              <w:marRight w:val="0"/>
              <w:marTop w:val="0"/>
              <w:marBottom w:val="0"/>
              <w:divBdr>
                <w:top w:val="none" w:sz="0" w:space="0" w:color="auto"/>
                <w:left w:val="none" w:sz="0" w:space="0" w:color="auto"/>
                <w:bottom w:val="none" w:sz="0" w:space="0" w:color="auto"/>
                <w:right w:val="none" w:sz="0" w:space="0" w:color="auto"/>
              </w:divBdr>
            </w:div>
            <w:div w:id="1776900211">
              <w:marLeft w:val="0"/>
              <w:marRight w:val="0"/>
              <w:marTop w:val="0"/>
              <w:marBottom w:val="0"/>
              <w:divBdr>
                <w:top w:val="none" w:sz="0" w:space="0" w:color="auto"/>
                <w:left w:val="none" w:sz="0" w:space="0" w:color="auto"/>
                <w:bottom w:val="none" w:sz="0" w:space="0" w:color="auto"/>
                <w:right w:val="none" w:sz="0" w:space="0" w:color="auto"/>
              </w:divBdr>
            </w:div>
            <w:div w:id="1205411438">
              <w:marLeft w:val="0"/>
              <w:marRight w:val="0"/>
              <w:marTop w:val="0"/>
              <w:marBottom w:val="0"/>
              <w:divBdr>
                <w:top w:val="none" w:sz="0" w:space="0" w:color="auto"/>
                <w:left w:val="none" w:sz="0" w:space="0" w:color="auto"/>
                <w:bottom w:val="none" w:sz="0" w:space="0" w:color="auto"/>
                <w:right w:val="none" w:sz="0" w:space="0" w:color="auto"/>
              </w:divBdr>
            </w:div>
            <w:div w:id="1629047869">
              <w:marLeft w:val="0"/>
              <w:marRight w:val="0"/>
              <w:marTop w:val="0"/>
              <w:marBottom w:val="0"/>
              <w:divBdr>
                <w:top w:val="none" w:sz="0" w:space="0" w:color="auto"/>
                <w:left w:val="none" w:sz="0" w:space="0" w:color="auto"/>
                <w:bottom w:val="none" w:sz="0" w:space="0" w:color="auto"/>
                <w:right w:val="none" w:sz="0" w:space="0" w:color="auto"/>
              </w:divBdr>
            </w:div>
            <w:div w:id="1891303549">
              <w:marLeft w:val="0"/>
              <w:marRight w:val="0"/>
              <w:marTop w:val="0"/>
              <w:marBottom w:val="0"/>
              <w:divBdr>
                <w:top w:val="none" w:sz="0" w:space="0" w:color="auto"/>
                <w:left w:val="none" w:sz="0" w:space="0" w:color="auto"/>
                <w:bottom w:val="none" w:sz="0" w:space="0" w:color="auto"/>
                <w:right w:val="none" w:sz="0" w:space="0" w:color="auto"/>
              </w:divBdr>
            </w:div>
            <w:div w:id="866523491">
              <w:marLeft w:val="0"/>
              <w:marRight w:val="0"/>
              <w:marTop w:val="0"/>
              <w:marBottom w:val="0"/>
              <w:divBdr>
                <w:top w:val="none" w:sz="0" w:space="0" w:color="auto"/>
                <w:left w:val="none" w:sz="0" w:space="0" w:color="auto"/>
                <w:bottom w:val="none" w:sz="0" w:space="0" w:color="auto"/>
                <w:right w:val="none" w:sz="0" w:space="0" w:color="auto"/>
              </w:divBdr>
            </w:div>
            <w:div w:id="1860240990">
              <w:marLeft w:val="0"/>
              <w:marRight w:val="0"/>
              <w:marTop w:val="0"/>
              <w:marBottom w:val="0"/>
              <w:divBdr>
                <w:top w:val="none" w:sz="0" w:space="0" w:color="auto"/>
                <w:left w:val="none" w:sz="0" w:space="0" w:color="auto"/>
                <w:bottom w:val="none" w:sz="0" w:space="0" w:color="auto"/>
                <w:right w:val="none" w:sz="0" w:space="0" w:color="auto"/>
              </w:divBdr>
            </w:div>
            <w:div w:id="1420322392">
              <w:marLeft w:val="0"/>
              <w:marRight w:val="0"/>
              <w:marTop w:val="0"/>
              <w:marBottom w:val="0"/>
              <w:divBdr>
                <w:top w:val="none" w:sz="0" w:space="0" w:color="auto"/>
                <w:left w:val="none" w:sz="0" w:space="0" w:color="auto"/>
                <w:bottom w:val="none" w:sz="0" w:space="0" w:color="auto"/>
                <w:right w:val="none" w:sz="0" w:space="0" w:color="auto"/>
              </w:divBdr>
            </w:div>
            <w:div w:id="1746145308">
              <w:marLeft w:val="0"/>
              <w:marRight w:val="0"/>
              <w:marTop w:val="0"/>
              <w:marBottom w:val="0"/>
              <w:divBdr>
                <w:top w:val="none" w:sz="0" w:space="0" w:color="auto"/>
                <w:left w:val="none" w:sz="0" w:space="0" w:color="auto"/>
                <w:bottom w:val="none" w:sz="0" w:space="0" w:color="auto"/>
                <w:right w:val="none" w:sz="0" w:space="0" w:color="auto"/>
              </w:divBdr>
            </w:div>
            <w:div w:id="548610256">
              <w:marLeft w:val="0"/>
              <w:marRight w:val="0"/>
              <w:marTop w:val="0"/>
              <w:marBottom w:val="0"/>
              <w:divBdr>
                <w:top w:val="none" w:sz="0" w:space="0" w:color="auto"/>
                <w:left w:val="none" w:sz="0" w:space="0" w:color="auto"/>
                <w:bottom w:val="none" w:sz="0" w:space="0" w:color="auto"/>
                <w:right w:val="none" w:sz="0" w:space="0" w:color="auto"/>
              </w:divBdr>
            </w:div>
            <w:div w:id="1486120707">
              <w:marLeft w:val="0"/>
              <w:marRight w:val="0"/>
              <w:marTop w:val="0"/>
              <w:marBottom w:val="0"/>
              <w:divBdr>
                <w:top w:val="none" w:sz="0" w:space="0" w:color="auto"/>
                <w:left w:val="none" w:sz="0" w:space="0" w:color="auto"/>
                <w:bottom w:val="none" w:sz="0" w:space="0" w:color="auto"/>
                <w:right w:val="none" w:sz="0" w:space="0" w:color="auto"/>
              </w:divBdr>
            </w:div>
            <w:div w:id="2126003935">
              <w:marLeft w:val="0"/>
              <w:marRight w:val="0"/>
              <w:marTop w:val="0"/>
              <w:marBottom w:val="0"/>
              <w:divBdr>
                <w:top w:val="none" w:sz="0" w:space="0" w:color="auto"/>
                <w:left w:val="none" w:sz="0" w:space="0" w:color="auto"/>
                <w:bottom w:val="none" w:sz="0" w:space="0" w:color="auto"/>
                <w:right w:val="none" w:sz="0" w:space="0" w:color="auto"/>
              </w:divBdr>
            </w:div>
            <w:div w:id="214127729">
              <w:marLeft w:val="0"/>
              <w:marRight w:val="0"/>
              <w:marTop w:val="0"/>
              <w:marBottom w:val="0"/>
              <w:divBdr>
                <w:top w:val="none" w:sz="0" w:space="0" w:color="auto"/>
                <w:left w:val="none" w:sz="0" w:space="0" w:color="auto"/>
                <w:bottom w:val="none" w:sz="0" w:space="0" w:color="auto"/>
                <w:right w:val="none" w:sz="0" w:space="0" w:color="auto"/>
              </w:divBdr>
            </w:div>
            <w:div w:id="246354894">
              <w:marLeft w:val="0"/>
              <w:marRight w:val="0"/>
              <w:marTop w:val="0"/>
              <w:marBottom w:val="0"/>
              <w:divBdr>
                <w:top w:val="none" w:sz="0" w:space="0" w:color="auto"/>
                <w:left w:val="none" w:sz="0" w:space="0" w:color="auto"/>
                <w:bottom w:val="none" w:sz="0" w:space="0" w:color="auto"/>
                <w:right w:val="none" w:sz="0" w:space="0" w:color="auto"/>
              </w:divBdr>
            </w:div>
            <w:div w:id="1198734409">
              <w:marLeft w:val="0"/>
              <w:marRight w:val="0"/>
              <w:marTop w:val="0"/>
              <w:marBottom w:val="0"/>
              <w:divBdr>
                <w:top w:val="none" w:sz="0" w:space="0" w:color="auto"/>
                <w:left w:val="none" w:sz="0" w:space="0" w:color="auto"/>
                <w:bottom w:val="none" w:sz="0" w:space="0" w:color="auto"/>
                <w:right w:val="none" w:sz="0" w:space="0" w:color="auto"/>
              </w:divBdr>
            </w:div>
            <w:div w:id="1214348398">
              <w:marLeft w:val="0"/>
              <w:marRight w:val="0"/>
              <w:marTop w:val="0"/>
              <w:marBottom w:val="0"/>
              <w:divBdr>
                <w:top w:val="none" w:sz="0" w:space="0" w:color="auto"/>
                <w:left w:val="none" w:sz="0" w:space="0" w:color="auto"/>
                <w:bottom w:val="none" w:sz="0" w:space="0" w:color="auto"/>
                <w:right w:val="none" w:sz="0" w:space="0" w:color="auto"/>
              </w:divBdr>
            </w:div>
            <w:div w:id="64705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10017">
      <w:bodyDiv w:val="1"/>
      <w:marLeft w:val="0"/>
      <w:marRight w:val="0"/>
      <w:marTop w:val="0"/>
      <w:marBottom w:val="0"/>
      <w:divBdr>
        <w:top w:val="none" w:sz="0" w:space="0" w:color="auto"/>
        <w:left w:val="none" w:sz="0" w:space="0" w:color="auto"/>
        <w:bottom w:val="none" w:sz="0" w:space="0" w:color="auto"/>
        <w:right w:val="none" w:sz="0" w:space="0" w:color="auto"/>
      </w:divBdr>
      <w:divsChild>
        <w:div w:id="2058503885">
          <w:marLeft w:val="0"/>
          <w:marRight w:val="0"/>
          <w:marTop w:val="0"/>
          <w:marBottom w:val="0"/>
          <w:divBdr>
            <w:top w:val="none" w:sz="0" w:space="0" w:color="auto"/>
            <w:left w:val="none" w:sz="0" w:space="0" w:color="auto"/>
            <w:bottom w:val="none" w:sz="0" w:space="0" w:color="auto"/>
            <w:right w:val="none" w:sz="0" w:space="0" w:color="auto"/>
          </w:divBdr>
          <w:divsChild>
            <w:div w:id="415175600">
              <w:marLeft w:val="0"/>
              <w:marRight w:val="0"/>
              <w:marTop w:val="0"/>
              <w:marBottom w:val="0"/>
              <w:divBdr>
                <w:top w:val="none" w:sz="0" w:space="0" w:color="auto"/>
                <w:left w:val="none" w:sz="0" w:space="0" w:color="auto"/>
                <w:bottom w:val="none" w:sz="0" w:space="0" w:color="auto"/>
                <w:right w:val="none" w:sz="0" w:space="0" w:color="auto"/>
              </w:divBdr>
            </w:div>
            <w:div w:id="1737241440">
              <w:marLeft w:val="0"/>
              <w:marRight w:val="0"/>
              <w:marTop w:val="0"/>
              <w:marBottom w:val="0"/>
              <w:divBdr>
                <w:top w:val="none" w:sz="0" w:space="0" w:color="auto"/>
                <w:left w:val="none" w:sz="0" w:space="0" w:color="auto"/>
                <w:bottom w:val="none" w:sz="0" w:space="0" w:color="auto"/>
                <w:right w:val="none" w:sz="0" w:space="0" w:color="auto"/>
              </w:divBdr>
            </w:div>
            <w:div w:id="83309436">
              <w:marLeft w:val="0"/>
              <w:marRight w:val="0"/>
              <w:marTop w:val="0"/>
              <w:marBottom w:val="0"/>
              <w:divBdr>
                <w:top w:val="none" w:sz="0" w:space="0" w:color="auto"/>
                <w:left w:val="none" w:sz="0" w:space="0" w:color="auto"/>
                <w:bottom w:val="none" w:sz="0" w:space="0" w:color="auto"/>
                <w:right w:val="none" w:sz="0" w:space="0" w:color="auto"/>
              </w:divBdr>
            </w:div>
            <w:div w:id="1169906210">
              <w:marLeft w:val="0"/>
              <w:marRight w:val="0"/>
              <w:marTop w:val="0"/>
              <w:marBottom w:val="0"/>
              <w:divBdr>
                <w:top w:val="none" w:sz="0" w:space="0" w:color="auto"/>
                <w:left w:val="none" w:sz="0" w:space="0" w:color="auto"/>
                <w:bottom w:val="none" w:sz="0" w:space="0" w:color="auto"/>
                <w:right w:val="none" w:sz="0" w:space="0" w:color="auto"/>
              </w:divBdr>
            </w:div>
            <w:div w:id="2008828565">
              <w:marLeft w:val="0"/>
              <w:marRight w:val="0"/>
              <w:marTop w:val="0"/>
              <w:marBottom w:val="0"/>
              <w:divBdr>
                <w:top w:val="none" w:sz="0" w:space="0" w:color="auto"/>
                <w:left w:val="none" w:sz="0" w:space="0" w:color="auto"/>
                <w:bottom w:val="none" w:sz="0" w:space="0" w:color="auto"/>
                <w:right w:val="none" w:sz="0" w:space="0" w:color="auto"/>
              </w:divBdr>
            </w:div>
            <w:div w:id="1533693111">
              <w:marLeft w:val="0"/>
              <w:marRight w:val="0"/>
              <w:marTop w:val="0"/>
              <w:marBottom w:val="0"/>
              <w:divBdr>
                <w:top w:val="none" w:sz="0" w:space="0" w:color="auto"/>
                <w:left w:val="none" w:sz="0" w:space="0" w:color="auto"/>
                <w:bottom w:val="none" w:sz="0" w:space="0" w:color="auto"/>
                <w:right w:val="none" w:sz="0" w:space="0" w:color="auto"/>
              </w:divBdr>
            </w:div>
            <w:div w:id="672491220">
              <w:marLeft w:val="0"/>
              <w:marRight w:val="0"/>
              <w:marTop w:val="0"/>
              <w:marBottom w:val="0"/>
              <w:divBdr>
                <w:top w:val="none" w:sz="0" w:space="0" w:color="auto"/>
                <w:left w:val="none" w:sz="0" w:space="0" w:color="auto"/>
                <w:bottom w:val="none" w:sz="0" w:space="0" w:color="auto"/>
                <w:right w:val="none" w:sz="0" w:space="0" w:color="auto"/>
              </w:divBdr>
            </w:div>
            <w:div w:id="163672811">
              <w:marLeft w:val="0"/>
              <w:marRight w:val="0"/>
              <w:marTop w:val="0"/>
              <w:marBottom w:val="0"/>
              <w:divBdr>
                <w:top w:val="none" w:sz="0" w:space="0" w:color="auto"/>
                <w:left w:val="none" w:sz="0" w:space="0" w:color="auto"/>
                <w:bottom w:val="none" w:sz="0" w:space="0" w:color="auto"/>
                <w:right w:val="none" w:sz="0" w:space="0" w:color="auto"/>
              </w:divBdr>
            </w:div>
            <w:div w:id="1023047014">
              <w:marLeft w:val="0"/>
              <w:marRight w:val="0"/>
              <w:marTop w:val="0"/>
              <w:marBottom w:val="0"/>
              <w:divBdr>
                <w:top w:val="none" w:sz="0" w:space="0" w:color="auto"/>
                <w:left w:val="none" w:sz="0" w:space="0" w:color="auto"/>
                <w:bottom w:val="none" w:sz="0" w:space="0" w:color="auto"/>
                <w:right w:val="none" w:sz="0" w:space="0" w:color="auto"/>
              </w:divBdr>
            </w:div>
            <w:div w:id="1833452600">
              <w:marLeft w:val="0"/>
              <w:marRight w:val="0"/>
              <w:marTop w:val="0"/>
              <w:marBottom w:val="0"/>
              <w:divBdr>
                <w:top w:val="none" w:sz="0" w:space="0" w:color="auto"/>
                <w:left w:val="none" w:sz="0" w:space="0" w:color="auto"/>
                <w:bottom w:val="none" w:sz="0" w:space="0" w:color="auto"/>
                <w:right w:val="none" w:sz="0" w:space="0" w:color="auto"/>
              </w:divBdr>
            </w:div>
            <w:div w:id="752703382">
              <w:marLeft w:val="0"/>
              <w:marRight w:val="0"/>
              <w:marTop w:val="0"/>
              <w:marBottom w:val="0"/>
              <w:divBdr>
                <w:top w:val="none" w:sz="0" w:space="0" w:color="auto"/>
                <w:left w:val="none" w:sz="0" w:space="0" w:color="auto"/>
                <w:bottom w:val="none" w:sz="0" w:space="0" w:color="auto"/>
                <w:right w:val="none" w:sz="0" w:space="0" w:color="auto"/>
              </w:divBdr>
            </w:div>
            <w:div w:id="1094983860">
              <w:marLeft w:val="0"/>
              <w:marRight w:val="0"/>
              <w:marTop w:val="0"/>
              <w:marBottom w:val="0"/>
              <w:divBdr>
                <w:top w:val="none" w:sz="0" w:space="0" w:color="auto"/>
                <w:left w:val="none" w:sz="0" w:space="0" w:color="auto"/>
                <w:bottom w:val="none" w:sz="0" w:space="0" w:color="auto"/>
                <w:right w:val="none" w:sz="0" w:space="0" w:color="auto"/>
              </w:divBdr>
            </w:div>
            <w:div w:id="467750493">
              <w:marLeft w:val="0"/>
              <w:marRight w:val="0"/>
              <w:marTop w:val="0"/>
              <w:marBottom w:val="0"/>
              <w:divBdr>
                <w:top w:val="none" w:sz="0" w:space="0" w:color="auto"/>
                <w:left w:val="none" w:sz="0" w:space="0" w:color="auto"/>
                <w:bottom w:val="none" w:sz="0" w:space="0" w:color="auto"/>
                <w:right w:val="none" w:sz="0" w:space="0" w:color="auto"/>
              </w:divBdr>
            </w:div>
            <w:div w:id="1409619894">
              <w:marLeft w:val="0"/>
              <w:marRight w:val="0"/>
              <w:marTop w:val="0"/>
              <w:marBottom w:val="0"/>
              <w:divBdr>
                <w:top w:val="none" w:sz="0" w:space="0" w:color="auto"/>
                <w:left w:val="none" w:sz="0" w:space="0" w:color="auto"/>
                <w:bottom w:val="none" w:sz="0" w:space="0" w:color="auto"/>
                <w:right w:val="none" w:sz="0" w:space="0" w:color="auto"/>
              </w:divBdr>
            </w:div>
            <w:div w:id="878200879">
              <w:marLeft w:val="0"/>
              <w:marRight w:val="0"/>
              <w:marTop w:val="0"/>
              <w:marBottom w:val="0"/>
              <w:divBdr>
                <w:top w:val="none" w:sz="0" w:space="0" w:color="auto"/>
                <w:left w:val="none" w:sz="0" w:space="0" w:color="auto"/>
                <w:bottom w:val="none" w:sz="0" w:space="0" w:color="auto"/>
                <w:right w:val="none" w:sz="0" w:space="0" w:color="auto"/>
              </w:divBdr>
            </w:div>
            <w:div w:id="1406731512">
              <w:marLeft w:val="0"/>
              <w:marRight w:val="0"/>
              <w:marTop w:val="0"/>
              <w:marBottom w:val="0"/>
              <w:divBdr>
                <w:top w:val="none" w:sz="0" w:space="0" w:color="auto"/>
                <w:left w:val="none" w:sz="0" w:space="0" w:color="auto"/>
                <w:bottom w:val="none" w:sz="0" w:space="0" w:color="auto"/>
                <w:right w:val="none" w:sz="0" w:space="0" w:color="auto"/>
              </w:divBdr>
            </w:div>
            <w:div w:id="628240636">
              <w:marLeft w:val="0"/>
              <w:marRight w:val="0"/>
              <w:marTop w:val="0"/>
              <w:marBottom w:val="0"/>
              <w:divBdr>
                <w:top w:val="none" w:sz="0" w:space="0" w:color="auto"/>
                <w:left w:val="none" w:sz="0" w:space="0" w:color="auto"/>
                <w:bottom w:val="none" w:sz="0" w:space="0" w:color="auto"/>
                <w:right w:val="none" w:sz="0" w:space="0" w:color="auto"/>
              </w:divBdr>
            </w:div>
            <w:div w:id="1388794127">
              <w:marLeft w:val="0"/>
              <w:marRight w:val="0"/>
              <w:marTop w:val="0"/>
              <w:marBottom w:val="0"/>
              <w:divBdr>
                <w:top w:val="none" w:sz="0" w:space="0" w:color="auto"/>
                <w:left w:val="none" w:sz="0" w:space="0" w:color="auto"/>
                <w:bottom w:val="none" w:sz="0" w:space="0" w:color="auto"/>
                <w:right w:val="none" w:sz="0" w:space="0" w:color="auto"/>
              </w:divBdr>
            </w:div>
            <w:div w:id="1451123837">
              <w:marLeft w:val="0"/>
              <w:marRight w:val="0"/>
              <w:marTop w:val="0"/>
              <w:marBottom w:val="0"/>
              <w:divBdr>
                <w:top w:val="none" w:sz="0" w:space="0" w:color="auto"/>
                <w:left w:val="none" w:sz="0" w:space="0" w:color="auto"/>
                <w:bottom w:val="none" w:sz="0" w:space="0" w:color="auto"/>
                <w:right w:val="none" w:sz="0" w:space="0" w:color="auto"/>
              </w:divBdr>
            </w:div>
            <w:div w:id="627661655">
              <w:marLeft w:val="0"/>
              <w:marRight w:val="0"/>
              <w:marTop w:val="0"/>
              <w:marBottom w:val="0"/>
              <w:divBdr>
                <w:top w:val="none" w:sz="0" w:space="0" w:color="auto"/>
                <w:left w:val="none" w:sz="0" w:space="0" w:color="auto"/>
                <w:bottom w:val="none" w:sz="0" w:space="0" w:color="auto"/>
                <w:right w:val="none" w:sz="0" w:space="0" w:color="auto"/>
              </w:divBdr>
            </w:div>
            <w:div w:id="682245770">
              <w:marLeft w:val="0"/>
              <w:marRight w:val="0"/>
              <w:marTop w:val="0"/>
              <w:marBottom w:val="0"/>
              <w:divBdr>
                <w:top w:val="none" w:sz="0" w:space="0" w:color="auto"/>
                <w:left w:val="none" w:sz="0" w:space="0" w:color="auto"/>
                <w:bottom w:val="none" w:sz="0" w:space="0" w:color="auto"/>
                <w:right w:val="none" w:sz="0" w:space="0" w:color="auto"/>
              </w:divBdr>
            </w:div>
            <w:div w:id="1358119662">
              <w:marLeft w:val="0"/>
              <w:marRight w:val="0"/>
              <w:marTop w:val="0"/>
              <w:marBottom w:val="0"/>
              <w:divBdr>
                <w:top w:val="none" w:sz="0" w:space="0" w:color="auto"/>
                <w:left w:val="none" w:sz="0" w:space="0" w:color="auto"/>
                <w:bottom w:val="none" w:sz="0" w:space="0" w:color="auto"/>
                <w:right w:val="none" w:sz="0" w:space="0" w:color="auto"/>
              </w:divBdr>
            </w:div>
            <w:div w:id="1169297399">
              <w:marLeft w:val="0"/>
              <w:marRight w:val="0"/>
              <w:marTop w:val="0"/>
              <w:marBottom w:val="0"/>
              <w:divBdr>
                <w:top w:val="none" w:sz="0" w:space="0" w:color="auto"/>
                <w:left w:val="none" w:sz="0" w:space="0" w:color="auto"/>
                <w:bottom w:val="none" w:sz="0" w:space="0" w:color="auto"/>
                <w:right w:val="none" w:sz="0" w:space="0" w:color="auto"/>
              </w:divBdr>
            </w:div>
            <w:div w:id="2044551575">
              <w:marLeft w:val="0"/>
              <w:marRight w:val="0"/>
              <w:marTop w:val="0"/>
              <w:marBottom w:val="0"/>
              <w:divBdr>
                <w:top w:val="none" w:sz="0" w:space="0" w:color="auto"/>
                <w:left w:val="none" w:sz="0" w:space="0" w:color="auto"/>
                <w:bottom w:val="none" w:sz="0" w:space="0" w:color="auto"/>
                <w:right w:val="none" w:sz="0" w:space="0" w:color="auto"/>
              </w:divBdr>
            </w:div>
            <w:div w:id="1916620722">
              <w:marLeft w:val="0"/>
              <w:marRight w:val="0"/>
              <w:marTop w:val="0"/>
              <w:marBottom w:val="0"/>
              <w:divBdr>
                <w:top w:val="none" w:sz="0" w:space="0" w:color="auto"/>
                <w:left w:val="none" w:sz="0" w:space="0" w:color="auto"/>
                <w:bottom w:val="none" w:sz="0" w:space="0" w:color="auto"/>
                <w:right w:val="none" w:sz="0" w:space="0" w:color="auto"/>
              </w:divBdr>
            </w:div>
            <w:div w:id="11344311">
              <w:marLeft w:val="0"/>
              <w:marRight w:val="0"/>
              <w:marTop w:val="0"/>
              <w:marBottom w:val="0"/>
              <w:divBdr>
                <w:top w:val="none" w:sz="0" w:space="0" w:color="auto"/>
                <w:left w:val="none" w:sz="0" w:space="0" w:color="auto"/>
                <w:bottom w:val="none" w:sz="0" w:space="0" w:color="auto"/>
                <w:right w:val="none" w:sz="0" w:space="0" w:color="auto"/>
              </w:divBdr>
            </w:div>
            <w:div w:id="119882290">
              <w:marLeft w:val="0"/>
              <w:marRight w:val="0"/>
              <w:marTop w:val="0"/>
              <w:marBottom w:val="0"/>
              <w:divBdr>
                <w:top w:val="none" w:sz="0" w:space="0" w:color="auto"/>
                <w:left w:val="none" w:sz="0" w:space="0" w:color="auto"/>
                <w:bottom w:val="none" w:sz="0" w:space="0" w:color="auto"/>
                <w:right w:val="none" w:sz="0" w:space="0" w:color="auto"/>
              </w:divBdr>
            </w:div>
            <w:div w:id="309942614">
              <w:marLeft w:val="0"/>
              <w:marRight w:val="0"/>
              <w:marTop w:val="0"/>
              <w:marBottom w:val="0"/>
              <w:divBdr>
                <w:top w:val="none" w:sz="0" w:space="0" w:color="auto"/>
                <w:left w:val="none" w:sz="0" w:space="0" w:color="auto"/>
                <w:bottom w:val="none" w:sz="0" w:space="0" w:color="auto"/>
                <w:right w:val="none" w:sz="0" w:space="0" w:color="auto"/>
              </w:divBdr>
            </w:div>
            <w:div w:id="1262227618">
              <w:marLeft w:val="0"/>
              <w:marRight w:val="0"/>
              <w:marTop w:val="0"/>
              <w:marBottom w:val="0"/>
              <w:divBdr>
                <w:top w:val="none" w:sz="0" w:space="0" w:color="auto"/>
                <w:left w:val="none" w:sz="0" w:space="0" w:color="auto"/>
                <w:bottom w:val="none" w:sz="0" w:space="0" w:color="auto"/>
                <w:right w:val="none" w:sz="0" w:space="0" w:color="auto"/>
              </w:divBdr>
            </w:div>
            <w:div w:id="699743994">
              <w:marLeft w:val="0"/>
              <w:marRight w:val="0"/>
              <w:marTop w:val="0"/>
              <w:marBottom w:val="0"/>
              <w:divBdr>
                <w:top w:val="none" w:sz="0" w:space="0" w:color="auto"/>
                <w:left w:val="none" w:sz="0" w:space="0" w:color="auto"/>
                <w:bottom w:val="none" w:sz="0" w:space="0" w:color="auto"/>
                <w:right w:val="none" w:sz="0" w:space="0" w:color="auto"/>
              </w:divBdr>
            </w:div>
            <w:div w:id="463961883">
              <w:marLeft w:val="0"/>
              <w:marRight w:val="0"/>
              <w:marTop w:val="0"/>
              <w:marBottom w:val="0"/>
              <w:divBdr>
                <w:top w:val="none" w:sz="0" w:space="0" w:color="auto"/>
                <w:left w:val="none" w:sz="0" w:space="0" w:color="auto"/>
                <w:bottom w:val="none" w:sz="0" w:space="0" w:color="auto"/>
                <w:right w:val="none" w:sz="0" w:space="0" w:color="auto"/>
              </w:divBdr>
            </w:div>
            <w:div w:id="1690914491">
              <w:marLeft w:val="0"/>
              <w:marRight w:val="0"/>
              <w:marTop w:val="0"/>
              <w:marBottom w:val="0"/>
              <w:divBdr>
                <w:top w:val="none" w:sz="0" w:space="0" w:color="auto"/>
                <w:left w:val="none" w:sz="0" w:space="0" w:color="auto"/>
                <w:bottom w:val="none" w:sz="0" w:space="0" w:color="auto"/>
                <w:right w:val="none" w:sz="0" w:space="0" w:color="auto"/>
              </w:divBdr>
            </w:div>
            <w:div w:id="1782725608">
              <w:marLeft w:val="0"/>
              <w:marRight w:val="0"/>
              <w:marTop w:val="0"/>
              <w:marBottom w:val="0"/>
              <w:divBdr>
                <w:top w:val="none" w:sz="0" w:space="0" w:color="auto"/>
                <w:left w:val="none" w:sz="0" w:space="0" w:color="auto"/>
                <w:bottom w:val="none" w:sz="0" w:space="0" w:color="auto"/>
                <w:right w:val="none" w:sz="0" w:space="0" w:color="auto"/>
              </w:divBdr>
            </w:div>
            <w:div w:id="1077092117">
              <w:marLeft w:val="0"/>
              <w:marRight w:val="0"/>
              <w:marTop w:val="0"/>
              <w:marBottom w:val="0"/>
              <w:divBdr>
                <w:top w:val="none" w:sz="0" w:space="0" w:color="auto"/>
                <w:left w:val="none" w:sz="0" w:space="0" w:color="auto"/>
                <w:bottom w:val="none" w:sz="0" w:space="0" w:color="auto"/>
                <w:right w:val="none" w:sz="0" w:space="0" w:color="auto"/>
              </w:divBdr>
            </w:div>
            <w:div w:id="43412656">
              <w:marLeft w:val="0"/>
              <w:marRight w:val="0"/>
              <w:marTop w:val="0"/>
              <w:marBottom w:val="0"/>
              <w:divBdr>
                <w:top w:val="none" w:sz="0" w:space="0" w:color="auto"/>
                <w:left w:val="none" w:sz="0" w:space="0" w:color="auto"/>
                <w:bottom w:val="none" w:sz="0" w:space="0" w:color="auto"/>
                <w:right w:val="none" w:sz="0" w:space="0" w:color="auto"/>
              </w:divBdr>
            </w:div>
            <w:div w:id="1215507442">
              <w:marLeft w:val="0"/>
              <w:marRight w:val="0"/>
              <w:marTop w:val="0"/>
              <w:marBottom w:val="0"/>
              <w:divBdr>
                <w:top w:val="none" w:sz="0" w:space="0" w:color="auto"/>
                <w:left w:val="none" w:sz="0" w:space="0" w:color="auto"/>
                <w:bottom w:val="none" w:sz="0" w:space="0" w:color="auto"/>
                <w:right w:val="none" w:sz="0" w:space="0" w:color="auto"/>
              </w:divBdr>
            </w:div>
            <w:div w:id="29648988">
              <w:marLeft w:val="0"/>
              <w:marRight w:val="0"/>
              <w:marTop w:val="0"/>
              <w:marBottom w:val="0"/>
              <w:divBdr>
                <w:top w:val="none" w:sz="0" w:space="0" w:color="auto"/>
                <w:left w:val="none" w:sz="0" w:space="0" w:color="auto"/>
                <w:bottom w:val="none" w:sz="0" w:space="0" w:color="auto"/>
                <w:right w:val="none" w:sz="0" w:space="0" w:color="auto"/>
              </w:divBdr>
            </w:div>
            <w:div w:id="955138243">
              <w:marLeft w:val="0"/>
              <w:marRight w:val="0"/>
              <w:marTop w:val="0"/>
              <w:marBottom w:val="0"/>
              <w:divBdr>
                <w:top w:val="none" w:sz="0" w:space="0" w:color="auto"/>
                <w:left w:val="none" w:sz="0" w:space="0" w:color="auto"/>
                <w:bottom w:val="none" w:sz="0" w:space="0" w:color="auto"/>
                <w:right w:val="none" w:sz="0" w:space="0" w:color="auto"/>
              </w:divBdr>
            </w:div>
            <w:div w:id="39477480">
              <w:marLeft w:val="0"/>
              <w:marRight w:val="0"/>
              <w:marTop w:val="0"/>
              <w:marBottom w:val="0"/>
              <w:divBdr>
                <w:top w:val="none" w:sz="0" w:space="0" w:color="auto"/>
                <w:left w:val="none" w:sz="0" w:space="0" w:color="auto"/>
                <w:bottom w:val="none" w:sz="0" w:space="0" w:color="auto"/>
                <w:right w:val="none" w:sz="0" w:space="0" w:color="auto"/>
              </w:divBdr>
            </w:div>
            <w:div w:id="1158883112">
              <w:marLeft w:val="0"/>
              <w:marRight w:val="0"/>
              <w:marTop w:val="0"/>
              <w:marBottom w:val="0"/>
              <w:divBdr>
                <w:top w:val="none" w:sz="0" w:space="0" w:color="auto"/>
                <w:left w:val="none" w:sz="0" w:space="0" w:color="auto"/>
                <w:bottom w:val="none" w:sz="0" w:space="0" w:color="auto"/>
                <w:right w:val="none" w:sz="0" w:space="0" w:color="auto"/>
              </w:divBdr>
            </w:div>
            <w:div w:id="1279796660">
              <w:marLeft w:val="0"/>
              <w:marRight w:val="0"/>
              <w:marTop w:val="0"/>
              <w:marBottom w:val="0"/>
              <w:divBdr>
                <w:top w:val="none" w:sz="0" w:space="0" w:color="auto"/>
                <w:left w:val="none" w:sz="0" w:space="0" w:color="auto"/>
                <w:bottom w:val="none" w:sz="0" w:space="0" w:color="auto"/>
                <w:right w:val="none" w:sz="0" w:space="0" w:color="auto"/>
              </w:divBdr>
            </w:div>
            <w:div w:id="193660443">
              <w:marLeft w:val="0"/>
              <w:marRight w:val="0"/>
              <w:marTop w:val="0"/>
              <w:marBottom w:val="0"/>
              <w:divBdr>
                <w:top w:val="none" w:sz="0" w:space="0" w:color="auto"/>
                <w:left w:val="none" w:sz="0" w:space="0" w:color="auto"/>
                <w:bottom w:val="none" w:sz="0" w:space="0" w:color="auto"/>
                <w:right w:val="none" w:sz="0" w:space="0" w:color="auto"/>
              </w:divBdr>
            </w:div>
            <w:div w:id="1052539062">
              <w:marLeft w:val="0"/>
              <w:marRight w:val="0"/>
              <w:marTop w:val="0"/>
              <w:marBottom w:val="0"/>
              <w:divBdr>
                <w:top w:val="none" w:sz="0" w:space="0" w:color="auto"/>
                <w:left w:val="none" w:sz="0" w:space="0" w:color="auto"/>
                <w:bottom w:val="none" w:sz="0" w:space="0" w:color="auto"/>
                <w:right w:val="none" w:sz="0" w:space="0" w:color="auto"/>
              </w:divBdr>
            </w:div>
            <w:div w:id="94134533">
              <w:marLeft w:val="0"/>
              <w:marRight w:val="0"/>
              <w:marTop w:val="0"/>
              <w:marBottom w:val="0"/>
              <w:divBdr>
                <w:top w:val="none" w:sz="0" w:space="0" w:color="auto"/>
                <w:left w:val="none" w:sz="0" w:space="0" w:color="auto"/>
                <w:bottom w:val="none" w:sz="0" w:space="0" w:color="auto"/>
                <w:right w:val="none" w:sz="0" w:space="0" w:color="auto"/>
              </w:divBdr>
            </w:div>
            <w:div w:id="258636046">
              <w:marLeft w:val="0"/>
              <w:marRight w:val="0"/>
              <w:marTop w:val="0"/>
              <w:marBottom w:val="0"/>
              <w:divBdr>
                <w:top w:val="none" w:sz="0" w:space="0" w:color="auto"/>
                <w:left w:val="none" w:sz="0" w:space="0" w:color="auto"/>
                <w:bottom w:val="none" w:sz="0" w:space="0" w:color="auto"/>
                <w:right w:val="none" w:sz="0" w:space="0" w:color="auto"/>
              </w:divBdr>
            </w:div>
            <w:div w:id="953636348">
              <w:marLeft w:val="0"/>
              <w:marRight w:val="0"/>
              <w:marTop w:val="0"/>
              <w:marBottom w:val="0"/>
              <w:divBdr>
                <w:top w:val="none" w:sz="0" w:space="0" w:color="auto"/>
                <w:left w:val="none" w:sz="0" w:space="0" w:color="auto"/>
                <w:bottom w:val="none" w:sz="0" w:space="0" w:color="auto"/>
                <w:right w:val="none" w:sz="0" w:space="0" w:color="auto"/>
              </w:divBdr>
            </w:div>
            <w:div w:id="1105493405">
              <w:marLeft w:val="0"/>
              <w:marRight w:val="0"/>
              <w:marTop w:val="0"/>
              <w:marBottom w:val="0"/>
              <w:divBdr>
                <w:top w:val="none" w:sz="0" w:space="0" w:color="auto"/>
                <w:left w:val="none" w:sz="0" w:space="0" w:color="auto"/>
                <w:bottom w:val="none" w:sz="0" w:space="0" w:color="auto"/>
                <w:right w:val="none" w:sz="0" w:space="0" w:color="auto"/>
              </w:divBdr>
            </w:div>
            <w:div w:id="749547421">
              <w:marLeft w:val="0"/>
              <w:marRight w:val="0"/>
              <w:marTop w:val="0"/>
              <w:marBottom w:val="0"/>
              <w:divBdr>
                <w:top w:val="none" w:sz="0" w:space="0" w:color="auto"/>
                <w:left w:val="none" w:sz="0" w:space="0" w:color="auto"/>
                <w:bottom w:val="none" w:sz="0" w:space="0" w:color="auto"/>
                <w:right w:val="none" w:sz="0" w:space="0" w:color="auto"/>
              </w:divBdr>
            </w:div>
            <w:div w:id="1011182394">
              <w:marLeft w:val="0"/>
              <w:marRight w:val="0"/>
              <w:marTop w:val="0"/>
              <w:marBottom w:val="0"/>
              <w:divBdr>
                <w:top w:val="none" w:sz="0" w:space="0" w:color="auto"/>
                <w:left w:val="none" w:sz="0" w:space="0" w:color="auto"/>
                <w:bottom w:val="none" w:sz="0" w:space="0" w:color="auto"/>
                <w:right w:val="none" w:sz="0" w:space="0" w:color="auto"/>
              </w:divBdr>
            </w:div>
            <w:div w:id="1111436644">
              <w:marLeft w:val="0"/>
              <w:marRight w:val="0"/>
              <w:marTop w:val="0"/>
              <w:marBottom w:val="0"/>
              <w:divBdr>
                <w:top w:val="none" w:sz="0" w:space="0" w:color="auto"/>
                <w:left w:val="none" w:sz="0" w:space="0" w:color="auto"/>
                <w:bottom w:val="none" w:sz="0" w:space="0" w:color="auto"/>
                <w:right w:val="none" w:sz="0" w:space="0" w:color="auto"/>
              </w:divBdr>
            </w:div>
            <w:div w:id="1769887328">
              <w:marLeft w:val="0"/>
              <w:marRight w:val="0"/>
              <w:marTop w:val="0"/>
              <w:marBottom w:val="0"/>
              <w:divBdr>
                <w:top w:val="none" w:sz="0" w:space="0" w:color="auto"/>
                <w:left w:val="none" w:sz="0" w:space="0" w:color="auto"/>
                <w:bottom w:val="none" w:sz="0" w:space="0" w:color="auto"/>
                <w:right w:val="none" w:sz="0" w:space="0" w:color="auto"/>
              </w:divBdr>
            </w:div>
            <w:div w:id="878783060">
              <w:marLeft w:val="0"/>
              <w:marRight w:val="0"/>
              <w:marTop w:val="0"/>
              <w:marBottom w:val="0"/>
              <w:divBdr>
                <w:top w:val="none" w:sz="0" w:space="0" w:color="auto"/>
                <w:left w:val="none" w:sz="0" w:space="0" w:color="auto"/>
                <w:bottom w:val="none" w:sz="0" w:space="0" w:color="auto"/>
                <w:right w:val="none" w:sz="0" w:space="0" w:color="auto"/>
              </w:divBdr>
            </w:div>
            <w:div w:id="1989898947">
              <w:marLeft w:val="0"/>
              <w:marRight w:val="0"/>
              <w:marTop w:val="0"/>
              <w:marBottom w:val="0"/>
              <w:divBdr>
                <w:top w:val="none" w:sz="0" w:space="0" w:color="auto"/>
                <w:left w:val="none" w:sz="0" w:space="0" w:color="auto"/>
                <w:bottom w:val="none" w:sz="0" w:space="0" w:color="auto"/>
                <w:right w:val="none" w:sz="0" w:space="0" w:color="auto"/>
              </w:divBdr>
            </w:div>
            <w:div w:id="1077557092">
              <w:marLeft w:val="0"/>
              <w:marRight w:val="0"/>
              <w:marTop w:val="0"/>
              <w:marBottom w:val="0"/>
              <w:divBdr>
                <w:top w:val="none" w:sz="0" w:space="0" w:color="auto"/>
                <w:left w:val="none" w:sz="0" w:space="0" w:color="auto"/>
                <w:bottom w:val="none" w:sz="0" w:space="0" w:color="auto"/>
                <w:right w:val="none" w:sz="0" w:space="0" w:color="auto"/>
              </w:divBdr>
            </w:div>
            <w:div w:id="482890906">
              <w:marLeft w:val="0"/>
              <w:marRight w:val="0"/>
              <w:marTop w:val="0"/>
              <w:marBottom w:val="0"/>
              <w:divBdr>
                <w:top w:val="none" w:sz="0" w:space="0" w:color="auto"/>
                <w:left w:val="none" w:sz="0" w:space="0" w:color="auto"/>
                <w:bottom w:val="none" w:sz="0" w:space="0" w:color="auto"/>
                <w:right w:val="none" w:sz="0" w:space="0" w:color="auto"/>
              </w:divBdr>
            </w:div>
            <w:div w:id="998578724">
              <w:marLeft w:val="0"/>
              <w:marRight w:val="0"/>
              <w:marTop w:val="0"/>
              <w:marBottom w:val="0"/>
              <w:divBdr>
                <w:top w:val="none" w:sz="0" w:space="0" w:color="auto"/>
                <w:left w:val="none" w:sz="0" w:space="0" w:color="auto"/>
                <w:bottom w:val="none" w:sz="0" w:space="0" w:color="auto"/>
                <w:right w:val="none" w:sz="0" w:space="0" w:color="auto"/>
              </w:divBdr>
            </w:div>
            <w:div w:id="1655137805">
              <w:marLeft w:val="0"/>
              <w:marRight w:val="0"/>
              <w:marTop w:val="0"/>
              <w:marBottom w:val="0"/>
              <w:divBdr>
                <w:top w:val="none" w:sz="0" w:space="0" w:color="auto"/>
                <w:left w:val="none" w:sz="0" w:space="0" w:color="auto"/>
                <w:bottom w:val="none" w:sz="0" w:space="0" w:color="auto"/>
                <w:right w:val="none" w:sz="0" w:space="0" w:color="auto"/>
              </w:divBdr>
            </w:div>
            <w:div w:id="772745867">
              <w:marLeft w:val="0"/>
              <w:marRight w:val="0"/>
              <w:marTop w:val="0"/>
              <w:marBottom w:val="0"/>
              <w:divBdr>
                <w:top w:val="none" w:sz="0" w:space="0" w:color="auto"/>
                <w:left w:val="none" w:sz="0" w:space="0" w:color="auto"/>
                <w:bottom w:val="none" w:sz="0" w:space="0" w:color="auto"/>
                <w:right w:val="none" w:sz="0" w:space="0" w:color="auto"/>
              </w:divBdr>
            </w:div>
            <w:div w:id="948396395">
              <w:marLeft w:val="0"/>
              <w:marRight w:val="0"/>
              <w:marTop w:val="0"/>
              <w:marBottom w:val="0"/>
              <w:divBdr>
                <w:top w:val="none" w:sz="0" w:space="0" w:color="auto"/>
                <w:left w:val="none" w:sz="0" w:space="0" w:color="auto"/>
                <w:bottom w:val="none" w:sz="0" w:space="0" w:color="auto"/>
                <w:right w:val="none" w:sz="0" w:space="0" w:color="auto"/>
              </w:divBdr>
            </w:div>
            <w:div w:id="1513491819">
              <w:marLeft w:val="0"/>
              <w:marRight w:val="0"/>
              <w:marTop w:val="0"/>
              <w:marBottom w:val="0"/>
              <w:divBdr>
                <w:top w:val="none" w:sz="0" w:space="0" w:color="auto"/>
                <w:left w:val="none" w:sz="0" w:space="0" w:color="auto"/>
                <w:bottom w:val="none" w:sz="0" w:space="0" w:color="auto"/>
                <w:right w:val="none" w:sz="0" w:space="0" w:color="auto"/>
              </w:divBdr>
            </w:div>
            <w:div w:id="1342974858">
              <w:marLeft w:val="0"/>
              <w:marRight w:val="0"/>
              <w:marTop w:val="0"/>
              <w:marBottom w:val="0"/>
              <w:divBdr>
                <w:top w:val="none" w:sz="0" w:space="0" w:color="auto"/>
                <w:left w:val="none" w:sz="0" w:space="0" w:color="auto"/>
                <w:bottom w:val="none" w:sz="0" w:space="0" w:color="auto"/>
                <w:right w:val="none" w:sz="0" w:space="0" w:color="auto"/>
              </w:divBdr>
            </w:div>
            <w:div w:id="1440955174">
              <w:marLeft w:val="0"/>
              <w:marRight w:val="0"/>
              <w:marTop w:val="0"/>
              <w:marBottom w:val="0"/>
              <w:divBdr>
                <w:top w:val="none" w:sz="0" w:space="0" w:color="auto"/>
                <w:left w:val="none" w:sz="0" w:space="0" w:color="auto"/>
                <w:bottom w:val="none" w:sz="0" w:space="0" w:color="auto"/>
                <w:right w:val="none" w:sz="0" w:space="0" w:color="auto"/>
              </w:divBdr>
            </w:div>
            <w:div w:id="786630072">
              <w:marLeft w:val="0"/>
              <w:marRight w:val="0"/>
              <w:marTop w:val="0"/>
              <w:marBottom w:val="0"/>
              <w:divBdr>
                <w:top w:val="none" w:sz="0" w:space="0" w:color="auto"/>
                <w:left w:val="none" w:sz="0" w:space="0" w:color="auto"/>
                <w:bottom w:val="none" w:sz="0" w:space="0" w:color="auto"/>
                <w:right w:val="none" w:sz="0" w:space="0" w:color="auto"/>
              </w:divBdr>
            </w:div>
            <w:div w:id="1886676473">
              <w:marLeft w:val="0"/>
              <w:marRight w:val="0"/>
              <w:marTop w:val="0"/>
              <w:marBottom w:val="0"/>
              <w:divBdr>
                <w:top w:val="none" w:sz="0" w:space="0" w:color="auto"/>
                <w:left w:val="none" w:sz="0" w:space="0" w:color="auto"/>
                <w:bottom w:val="none" w:sz="0" w:space="0" w:color="auto"/>
                <w:right w:val="none" w:sz="0" w:space="0" w:color="auto"/>
              </w:divBdr>
            </w:div>
            <w:div w:id="920915556">
              <w:marLeft w:val="0"/>
              <w:marRight w:val="0"/>
              <w:marTop w:val="0"/>
              <w:marBottom w:val="0"/>
              <w:divBdr>
                <w:top w:val="none" w:sz="0" w:space="0" w:color="auto"/>
                <w:left w:val="none" w:sz="0" w:space="0" w:color="auto"/>
                <w:bottom w:val="none" w:sz="0" w:space="0" w:color="auto"/>
                <w:right w:val="none" w:sz="0" w:space="0" w:color="auto"/>
              </w:divBdr>
            </w:div>
            <w:div w:id="489643396">
              <w:marLeft w:val="0"/>
              <w:marRight w:val="0"/>
              <w:marTop w:val="0"/>
              <w:marBottom w:val="0"/>
              <w:divBdr>
                <w:top w:val="none" w:sz="0" w:space="0" w:color="auto"/>
                <w:left w:val="none" w:sz="0" w:space="0" w:color="auto"/>
                <w:bottom w:val="none" w:sz="0" w:space="0" w:color="auto"/>
                <w:right w:val="none" w:sz="0" w:space="0" w:color="auto"/>
              </w:divBdr>
            </w:div>
            <w:div w:id="1061447272">
              <w:marLeft w:val="0"/>
              <w:marRight w:val="0"/>
              <w:marTop w:val="0"/>
              <w:marBottom w:val="0"/>
              <w:divBdr>
                <w:top w:val="none" w:sz="0" w:space="0" w:color="auto"/>
                <w:left w:val="none" w:sz="0" w:space="0" w:color="auto"/>
                <w:bottom w:val="none" w:sz="0" w:space="0" w:color="auto"/>
                <w:right w:val="none" w:sz="0" w:space="0" w:color="auto"/>
              </w:divBdr>
            </w:div>
            <w:div w:id="1038774974">
              <w:marLeft w:val="0"/>
              <w:marRight w:val="0"/>
              <w:marTop w:val="0"/>
              <w:marBottom w:val="0"/>
              <w:divBdr>
                <w:top w:val="none" w:sz="0" w:space="0" w:color="auto"/>
                <w:left w:val="none" w:sz="0" w:space="0" w:color="auto"/>
                <w:bottom w:val="none" w:sz="0" w:space="0" w:color="auto"/>
                <w:right w:val="none" w:sz="0" w:space="0" w:color="auto"/>
              </w:divBdr>
            </w:div>
            <w:div w:id="216279760">
              <w:marLeft w:val="0"/>
              <w:marRight w:val="0"/>
              <w:marTop w:val="0"/>
              <w:marBottom w:val="0"/>
              <w:divBdr>
                <w:top w:val="none" w:sz="0" w:space="0" w:color="auto"/>
                <w:left w:val="none" w:sz="0" w:space="0" w:color="auto"/>
                <w:bottom w:val="none" w:sz="0" w:space="0" w:color="auto"/>
                <w:right w:val="none" w:sz="0" w:space="0" w:color="auto"/>
              </w:divBdr>
            </w:div>
            <w:div w:id="2138137531">
              <w:marLeft w:val="0"/>
              <w:marRight w:val="0"/>
              <w:marTop w:val="0"/>
              <w:marBottom w:val="0"/>
              <w:divBdr>
                <w:top w:val="none" w:sz="0" w:space="0" w:color="auto"/>
                <w:left w:val="none" w:sz="0" w:space="0" w:color="auto"/>
                <w:bottom w:val="none" w:sz="0" w:space="0" w:color="auto"/>
                <w:right w:val="none" w:sz="0" w:space="0" w:color="auto"/>
              </w:divBdr>
            </w:div>
            <w:div w:id="509877073">
              <w:marLeft w:val="0"/>
              <w:marRight w:val="0"/>
              <w:marTop w:val="0"/>
              <w:marBottom w:val="0"/>
              <w:divBdr>
                <w:top w:val="none" w:sz="0" w:space="0" w:color="auto"/>
                <w:left w:val="none" w:sz="0" w:space="0" w:color="auto"/>
                <w:bottom w:val="none" w:sz="0" w:space="0" w:color="auto"/>
                <w:right w:val="none" w:sz="0" w:space="0" w:color="auto"/>
              </w:divBdr>
            </w:div>
            <w:div w:id="2137722262">
              <w:marLeft w:val="0"/>
              <w:marRight w:val="0"/>
              <w:marTop w:val="0"/>
              <w:marBottom w:val="0"/>
              <w:divBdr>
                <w:top w:val="none" w:sz="0" w:space="0" w:color="auto"/>
                <w:left w:val="none" w:sz="0" w:space="0" w:color="auto"/>
                <w:bottom w:val="none" w:sz="0" w:space="0" w:color="auto"/>
                <w:right w:val="none" w:sz="0" w:space="0" w:color="auto"/>
              </w:divBdr>
            </w:div>
            <w:div w:id="1343967299">
              <w:marLeft w:val="0"/>
              <w:marRight w:val="0"/>
              <w:marTop w:val="0"/>
              <w:marBottom w:val="0"/>
              <w:divBdr>
                <w:top w:val="none" w:sz="0" w:space="0" w:color="auto"/>
                <w:left w:val="none" w:sz="0" w:space="0" w:color="auto"/>
                <w:bottom w:val="none" w:sz="0" w:space="0" w:color="auto"/>
                <w:right w:val="none" w:sz="0" w:space="0" w:color="auto"/>
              </w:divBdr>
            </w:div>
            <w:div w:id="1263755610">
              <w:marLeft w:val="0"/>
              <w:marRight w:val="0"/>
              <w:marTop w:val="0"/>
              <w:marBottom w:val="0"/>
              <w:divBdr>
                <w:top w:val="none" w:sz="0" w:space="0" w:color="auto"/>
                <w:left w:val="none" w:sz="0" w:space="0" w:color="auto"/>
                <w:bottom w:val="none" w:sz="0" w:space="0" w:color="auto"/>
                <w:right w:val="none" w:sz="0" w:space="0" w:color="auto"/>
              </w:divBdr>
            </w:div>
            <w:div w:id="1651909160">
              <w:marLeft w:val="0"/>
              <w:marRight w:val="0"/>
              <w:marTop w:val="0"/>
              <w:marBottom w:val="0"/>
              <w:divBdr>
                <w:top w:val="none" w:sz="0" w:space="0" w:color="auto"/>
                <w:left w:val="none" w:sz="0" w:space="0" w:color="auto"/>
                <w:bottom w:val="none" w:sz="0" w:space="0" w:color="auto"/>
                <w:right w:val="none" w:sz="0" w:space="0" w:color="auto"/>
              </w:divBdr>
            </w:div>
            <w:div w:id="1838184285">
              <w:marLeft w:val="0"/>
              <w:marRight w:val="0"/>
              <w:marTop w:val="0"/>
              <w:marBottom w:val="0"/>
              <w:divBdr>
                <w:top w:val="none" w:sz="0" w:space="0" w:color="auto"/>
                <w:left w:val="none" w:sz="0" w:space="0" w:color="auto"/>
                <w:bottom w:val="none" w:sz="0" w:space="0" w:color="auto"/>
                <w:right w:val="none" w:sz="0" w:space="0" w:color="auto"/>
              </w:divBdr>
            </w:div>
            <w:div w:id="1176187789">
              <w:marLeft w:val="0"/>
              <w:marRight w:val="0"/>
              <w:marTop w:val="0"/>
              <w:marBottom w:val="0"/>
              <w:divBdr>
                <w:top w:val="none" w:sz="0" w:space="0" w:color="auto"/>
                <w:left w:val="none" w:sz="0" w:space="0" w:color="auto"/>
                <w:bottom w:val="none" w:sz="0" w:space="0" w:color="auto"/>
                <w:right w:val="none" w:sz="0" w:space="0" w:color="auto"/>
              </w:divBdr>
            </w:div>
            <w:div w:id="896090639">
              <w:marLeft w:val="0"/>
              <w:marRight w:val="0"/>
              <w:marTop w:val="0"/>
              <w:marBottom w:val="0"/>
              <w:divBdr>
                <w:top w:val="none" w:sz="0" w:space="0" w:color="auto"/>
                <w:left w:val="none" w:sz="0" w:space="0" w:color="auto"/>
                <w:bottom w:val="none" w:sz="0" w:space="0" w:color="auto"/>
                <w:right w:val="none" w:sz="0" w:space="0" w:color="auto"/>
              </w:divBdr>
            </w:div>
            <w:div w:id="1360857048">
              <w:marLeft w:val="0"/>
              <w:marRight w:val="0"/>
              <w:marTop w:val="0"/>
              <w:marBottom w:val="0"/>
              <w:divBdr>
                <w:top w:val="none" w:sz="0" w:space="0" w:color="auto"/>
                <w:left w:val="none" w:sz="0" w:space="0" w:color="auto"/>
                <w:bottom w:val="none" w:sz="0" w:space="0" w:color="auto"/>
                <w:right w:val="none" w:sz="0" w:space="0" w:color="auto"/>
              </w:divBdr>
            </w:div>
            <w:div w:id="2004162069">
              <w:marLeft w:val="0"/>
              <w:marRight w:val="0"/>
              <w:marTop w:val="0"/>
              <w:marBottom w:val="0"/>
              <w:divBdr>
                <w:top w:val="none" w:sz="0" w:space="0" w:color="auto"/>
                <w:left w:val="none" w:sz="0" w:space="0" w:color="auto"/>
                <w:bottom w:val="none" w:sz="0" w:space="0" w:color="auto"/>
                <w:right w:val="none" w:sz="0" w:space="0" w:color="auto"/>
              </w:divBdr>
            </w:div>
            <w:div w:id="1030955562">
              <w:marLeft w:val="0"/>
              <w:marRight w:val="0"/>
              <w:marTop w:val="0"/>
              <w:marBottom w:val="0"/>
              <w:divBdr>
                <w:top w:val="none" w:sz="0" w:space="0" w:color="auto"/>
                <w:left w:val="none" w:sz="0" w:space="0" w:color="auto"/>
                <w:bottom w:val="none" w:sz="0" w:space="0" w:color="auto"/>
                <w:right w:val="none" w:sz="0" w:space="0" w:color="auto"/>
              </w:divBdr>
            </w:div>
            <w:div w:id="761344183">
              <w:marLeft w:val="0"/>
              <w:marRight w:val="0"/>
              <w:marTop w:val="0"/>
              <w:marBottom w:val="0"/>
              <w:divBdr>
                <w:top w:val="none" w:sz="0" w:space="0" w:color="auto"/>
                <w:left w:val="none" w:sz="0" w:space="0" w:color="auto"/>
                <w:bottom w:val="none" w:sz="0" w:space="0" w:color="auto"/>
                <w:right w:val="none" w:sz="0" w:space="0" w:color="auto"/>
              </w:divBdr>
            </w:div>
            <w:div w:id="1987658639">
              <w:marLeft w:val="0"/>
              <w:marRight w:val="0"/>
              <w:marTop w:val="0"/>
              <w:marBottom w:val="0"/>
              <w:divBdr>
                <w:top w:val="none" w:sz="0" w:space="0" w:color="auto"/>
                <w:left w:val="none" w:sz="0" w:space="0" w:color="auto"/>
                <w:bottom w:val="none" w:sz="0" w:space="0" w:color="auto"/>
                <w:right w:val="none" w:sz="0" w:space="0" w:color="auto"/>
              </w:divBdr>
            </w:div>
            <w:div w:id="1471052623">
              <w:marLeft w:val="0"/>
              <w:marRight w:val="0"/>
              <w:marTop w:val="0"/>
              <w:marBottom w:val="0"/>
              <w:divBdr>
                <w:top w:val="none" w:sz="0" w:space="0" w:color="auto"/>
                <w:left w:val="none" w:sz="0" w:space="0" w:color="auto"/>
                <w:bottom w:val="none" w:sz="0" w:space="0" w:color="auto"/>
                <w:right w:val="none" w:sz="0" w:space="0" w:color="auto"/>
              </w:divBdr>
            </w:div>
            <w:div w:id="1020005699">
              <w:marLeft w:val="0"/>
              <w:marRight w:val="0"/>
              <w:marTop w:val="0"/>
              <w:marBottom w:val="0"/>
              <w:divBdr>
                <w:top w:val="none" w:sz="0" w:space="0" w:color="auto"/>
                <w:left w:val="none" w:sz="0" w:space="0" w:color="auto"/>
                <w:bottom w:val="none" w:sz="0" w:space="0" w:color="auto"/>
                <w:right w:val="none" w:sz="0" w:space="0" w:color="auto"/>
              </w:divBdr>
            </w:div>
            <w:div w:id="1462844531">
              <w:marLeft w:val="0"/>
              <w:marRight w:val="0"/>
              <w:marTop w:val="0"/>
              <w:marBottom w:val="0"/>
              <w:divBdr>
                <w:top w:val="none" w:sz="0" w:space="0" w:color="auto"/>
                <w:left w:val="none" w:sz="0" w:space="0" w:color="auto"/>
                <w:bottom w:val="none" w:sz="0" w:space="0" w:color="auto"/>
                <w:right w:val="none" w:sz="0" w:space="0" w:color="auto"/>
              </w:divBdr>
            </w:div>
            <w:div w:id="842235301">
              <w:marLeft w:val="0"/>
              <w:marRight w:val="0"/>
              <w:marTop w:val="0"/>
              <w:marBottom w:val="0"/>
              <w:divBdr>
                <w:top w:val="none" w:sz="0" w:space="0" w:color="auto"/>
                <w:left w:val="none" w:sz="0" w:space="0" w:color="auto"/>
                <w:bottom w:val="none" w:sz="0" w:space="0" w:color="auto"/>
                <w:right w:val="none" w:sz="0" w:space="0" w:color="auto"/>
              </w:divBdr>
            </w:div>
            <w:div w:id="1389763753">
              <w:marLeft w:val="0"/>
              <w:marRight w:val="0"/>
              <w:marTop w:val="0"/>
              <w:marBottom w:val="0"/>
              <w:divBdr>
                <w:top w:val="none" w:sz="0" w:space="0" w:color="auto"/>
                <w:left w:val="none" w:sz="0" w:space="0" w:color="auto"/>
                <w:bottom w:val="none" w:sz="0" w:space="0" w:color="auto"/>
                <w:right w:val="none" w:sz="0" w:space="0" w:color="auto"/>
              </w:divBdr>
            </w:div>
            <w:div w:id="40326056">
              <w:marLeft w:val="0"/>
              <w:marRight w:val="0"/>
              <w:marTop w:val="0"/>
              <w:marBottom w:val="0"/>
              <w:divBdr>
                <w:top w:val="none" w:sz="0" w:space="0" w:color="auto"/>
                <w:left w:val="none" w:sz="0" w:space="0" w:color="auto"/>
                <w:bottom w:val="none" w:sz="0" w:space="0" w:color="auto"/>
                <w:right w:val="none" w:sz="0" w:space="0" w:color="auto"/>
              </w:divBdr>
            </w:div>
            <w:div w:id="73818389">
              <w:marLeft w:val="0"/>
              <w:marRight w:val="0"/>
              <w:marTop w:val="0"/>
              <w:marBottom w:val="0"/>
              <w:divBdr>
                <w:top w:val="none" w:sz="0" w:space="0" w:color="auto"/>
                <w:left w:val="none" w:sz="0" w:space="0" w:color="auto"/>
                <w:bottom w:val="none" w:sz="0" w:space="0" w:color="auto"/>
                <w:right w:val="none" w:sz="0" w:space="0" w:color="auto"/>
              </w:divBdr>
            </w:div>
            <w:div w:id="229728580">
              <w:marLeft w:val="0"/>
              <w:marRight w:val="0"/>
              <w:marTop w:val="0"/>
              <w:marBottom w:val="0"/>
              <w:divBdr>
                <w:top w:val="none" w:sz="0" w:space="0" w:color="auto"/>
                <w:left w:val="none" w:sz="0" w:space="0" w:color="auto"/>
                <w:bottom w:val="none" w:sz="0" w:space="0" w:color="auto"/>
                <w:right w:val="none" w:sz="0" w:space="0" w:color="auto"/>
              </w:divBdr>
            </w:div>
            <w:div w:id="273635880">
              <w:marLeft w:val="0"/>
              <w:marRight w:val="0"/>
              <w:marTop w:val="0"/>
              <w:marBottom w:val="0"/>
              <w:divBdr>
                <w:top w:val="none" w:sz="0" w:space="0" w:color="auto"/>
                <w:left w:val="none" w:sz="0" w:space="0" w:color="auto"/>
                <w:bottom w:val="none" w:sz="0" w:space="0" w:color="auto"/>
                <w:right w:val="none" w:sz="0" w:space="0" w:color="auto"/>
              </w:divBdr>
            </w:div>
            <w:div w:id="1229339917">
              <w:marLeft w:val="0"/>
              <w:marRight w:val="0"/>
              <w:marTop w:val="0"/>
              <w:marBottom w:val="0"/>
              <w:divBdr>
                <w:top w:val="none" w:sz="0" w:space="0" w:color="auto"/>
                <w:left w:val="none" w:sz="0" w:space="0" w:color="auto"/>
                <w:bottom w:val="none" w:sz="0" w:space="0" w:color="auto"/>
                <w:right w:val="none" w:sz="0" w:space="0" w:color="auto"/>
              </w:divBdr>
            </w:div>
            <w:div w:id="600841752">
              <w:marLeft w:val="0"/>
              <w:marRight w:val="0"/>
              <w:marTop w:val="0"/>
              <w:marBottom w:val="0"/>
              <w:divBdr>
                <w:top w:val="none" w:sz="0" w:space="0" w:color="auto"/>
                <w:left w:val="none" w:sz="0" w:space="0" w:color="auto"/>
                <w:bottom w:val="none" w:sz="0" w:space="0" w:color="auto"/>
                <w:right w:val="none" w:sz="0" w:space="0" w:color="auto"/>
              </w:divBdr>
            </w:div>
            <w:div w:id="517811470">
              <w:marLeft w:val="0"/>
              <w:marRight w:val="0"/>
              <w:marTop w:val="0"/>
              <w:marBottom w:val="0"/>
              <w:divBdr>
                <w:top w:val="none" w:sz="0" w:space="0" w:color="auto"/>
                <w:left w:val="none" w:sz="0" w:space="0" w:color="auto"/>
                <w:bottom w:val="none" w:sz="0" w:space="0" w:color="auto"/>
                <w:right w:val="none" w:sz="0" w:space="0" w:color="auto"/>
              </w:divBdr>
            </w:div>
            <w:div w:id="251159346">
              <w:marLeft w:val="0"/>
              <w:marRight w:val="0"/>
              <w:marTop w:val="0"/>
              <w:marBottom w:val="0"/>
              <w:divBdr>
                <w:top w:val="none" w:sz="0" w:space="0" w:color="auto"/>
                <w:left w:val="none" w:sz="0" w:space="0" w:color="auto"/>
                <w:bottom w:val="none" w:sz="0" w:space="0" w:color="auto"/>
                <w:right w:val="none" w:sz="0" w:space="0" w:color="auto"/>
              </w:divBdr>
            </w:div>
            <w:div w:id="438573328">
              <w:marLeft w:val="0"/>
              <w:marRight w:val="0"/>
              <w:marTop w:val="0"/>
              <w:marBottom w:val="0"/>
              <w:divBdr>
                <w:top w:val="none" w:sz="0" w:space="0" w:color="auto"/>
                <w:left w:val="none" w:sz="0" w:space="0" w:color="auto"/>
                <w:bottom w:val="none" w:sz="0" w:space="0" w:color="auto"/>
                <w:right w:val="none" w:sz="0" w:space="0" w:color="auto"/>
              </w:divBdr>
            </w:div>
            <w:div w:id="2100520456">
              <w:marLeft w:val="0"/>
              <w:marRight w:val="0"/>
              <w:marTop w:val="0"/>
              <w:marBottom w:val="0"/>
              <w:divBdr>
                <w:top w:val="none" w:sz="0" w:space="0" w:color="auto"/>
                <w:left w:val="none" w:sz="0" w:space="0" w:color="auto"/>
                <w:bottom w:val="none" w:sz="0" w:space="0" w:color="auto"/>
                <w:right w:val="none" w:sz="0" w:space="0" w:color="auto"/>
              </w:divBdr>
            </w:div>
            <w:div w:id="2046250616">
              <w:marLeft w:val="0"/>
              <w:marRight w:val="0"/>
              <w:marTop w:val="0"/>
              <w:marBottom w:val="0"/>
              <w:divBdr>
                <w:top w:val="none" w:sz="0" w:space="0" w:color="auto"/>
                <w:left w:val="none" w:sz="0" w:space="0" w:color="auto"/>
                <w:bottom w:val="none" w:sz="0" w:space="0" w:color="auto"/>
                <w:right w:val="none" w:sz="0" w:space="0" w:color="auto"/>
              </w:divBdr>
            </w:div>
            <w:div w:id="2064911330">
              <w:marLeft w:val="0"/>
              <w:marRight w:val="0"/>
              <w:marTop w:val="0"/>
              <w:marBottom w:val="0"/>
              <w:divBdr>
                <w:top w:val="none" w:sz="0" w:space="0" w:color="auto"/>
                <w:left w:val="none" w:sz="0" w:space="0" w:color="auto"/>
                <w:bottom w:val="none" w:sz="0" w:space="0" w:color="auto"/>
                <w:right w:val="none" w:sz="0" w:space="0" w:color="auto"/>
              </w:divBdr>
            </w:div>
            <w:div w:id="2057775858">
              <w:marLeft w:val="0"/>
              <w:marRight w:val="0"/>
              <w:marTop w:val="0"/>
              <w:marBottom w:val="0"/>
              <w:divBdr>
                <w:top w:val="none" w:sz="0" w:space="0" w:color="auto"/>
                <w:left w:val="none" w:sz="0" w:space="0" w:color="auto"/>
                <w:bottom w:val="none" w:sz="0" w:space="0" w:color="auto"/>
                <w:right w:val="none" w:sz="0" w:space="0" w:color="auto"/>
              </w:divBdr>
            </w:div>
            <w:div w:id="547376491">
              <w:marLeft w:val="0"/>
              <w:marRight w:val="0"/>
              <w:marTop w:val="0"/>
              <w:marBottom w:val="0"/>
              <w:divBdr>
                <w:top w:val="none" w:sz="0" w:space="0" w:color="auto"/>
                <w:left w:val="none" w:sz="0" w:space="0" w:color="auto"/>
                <w:bottom w:val="none" w:sz="0" w:space="0" w:color="auto"/>
                <w:right w:val="none" w:sz="0" w:space="0" w:color="auto"/>
              </w:divBdr>
            </w:div>
            <w:div w:id="281764004">
              <w:marLeft w:val="0"/>
              <w:marRight w:val="0"/>
              <w:marTop w:val="0"/>
              <w:marBottom w:val="0"/>
              <w:divBdr>
                <w:top w:val="none" w:sz="0" w:space="0" w:color="auto"/>
                <w:left w:val="none" w:sz="0" w:space="0" w:color="auto"/>
                <w:bottom w:val="none" w:sz="0" w:space="0" w:color="auto"/>
                <w:right w:val="none" w:sz="0" w:space="0" w:color="auto"/>
              </w:divBdr>
            </w:div>
            <w:div w:id="332605987">
              <w:marLeft w:val="0"/>
              <w:marRight w:val="0"/>
              <w:marTop w:val="0"/>
              <w:marBottom w:val="0"/>
              <w:divBdr>
                <w:top w:val="none" w:sz="0" w:space="0" w:color="auto"/>
                <w:left w:val="none" w:sz="0" w:space="0" w:color="auto"/>
                <w:bottom w:val="none" w:sz="0" w:space="0" w:color="auto"/>
                <w:right w:val="none" w:sz="0" w:space="0" w:color="auto"/>
              </w:divBdr>
            </w:div>
            <w:div w:id="539627605">
              <w:marLeft w:val="0"/>
              <w:marRight w:val="0"/>
              <w:marTop w:val="0"/>
              <w:marBottom w:val="0"/>
              <w:divBdr>
                <w:top w:val="none" w:sz="0" w:space="0" w:color="auto"/>
                <w:left w:val="none" w:sz="0" w:space="0" w:color="auto"/>
                <w:bottom w:val="none" w:sz="0" w:space="0" w:color="auto"/>
                <w:right w:val="none" w:sz="0" w:space="0" w:color="auto"/>
              </w:divBdr>
            </w:div>
            <w:div w:id="632057044">
              <w:marLeft w:val="0"/>
              <w:marRight w:val="0"/>
              <w:marTop w:val="0"/>
              <w:marBottom w:val="0"/>
              <w:divBdr>
                <w:top w:val="none" w:sz="0" w:space="0" w:color="auto"/>
                <w:left w:val="none" w:sz="0" w:space="0" w:color="auto"/>
                <w:bottom w:val="none" w:sz="0" w:space="0" w:color="auto"/>
                <w:right w:val="none" w:sz="0" w:space="0" w:color="auto"/>
              </w:divBdr>
            </w:div>
            <w:div w:id="506404373">
              <w:marLeft w:val="0"/>
              <w:marRight w:val="0"/>
              <w:marTop w:val="0"/>
              <w:marBottom w:val="0"/>
              <w:divBdr>
                <w:top w:val="none" w:sz="0" w:space="0" w:color="auto"/>
                <w:left w:val="none" w:sz="0" w:space="0" w:color="auto"/>
                <w:bottom w:val="none" w:sz="0" w:space="0" w:color="auto"/>
                <w:right w:val="none" w:sz="0" w:space="0" w:color="auto"/>
              </w:divBdr>
            </w:div>
            <w:div w:id="691296339">
              <w:marLeft w:val="0"/>
              <w:marRight w:val="0"/>
              <w:marTop w:val="0"/>
              <w:marBottom w:val="0"/>
              <w:divBdr>
                <w:top w:val="none" w:sz="0" w:space="0" w:color="auto"/>
                <w:left w:val="none" w:sz="0" w:space="0" w:color="auto"/>
                <w:bottom w:val="none" w:sz="0" w:space="0" w:color="auto"/>
                <w:right w:val="none" w:sz="0" w:space="0" w:color="auto"/>
              </w:divBdr>
            </w:div>
            <w:div w:id="2132165899">
              <w:marLeft w:val="0"/>
              <w:marRight w:val="0"/>
              <w:marTop w:val="0"/>
              <w:marBottom w:val="0"/>
              <w:divBdr>
                <w:top w:val="none" w:sz="0" w:space="0" w:color="auto"/>
                <w:left w:val="none" w:sz="0" w:space="0" w:color="auto"/>
                <w:bottom w:val="none" w:sz="0" w:space="0" w:color="auto"/>
                <w:right w:val="none" w:sz="0" w:space="0" w:color="auto"/>
              </w:divBdr>
            </w:div>
            <w:div w:id="1236477223">
              <w:marLeft w:val="0"/>
              <w:marRight w:val="0"/>
              <w:marTop w:val="0"/>
              <w:marBottom w:val="0"/>
              <w:divBdr>
                <w:top w:val="none" w:sz="0" w:space="0" w:color="auto"/>
                <w:left w:val="none" w:sz="0" w:space="0" w:color="auto"/>
                <w:bottom w:val="none" w:sz="0" w:space="0" w:color="auto"/>
                <w:right w:val="none" w:sz="0" w:space="0" w:color="auto"/>
              </w:divBdr>
            </w:div>
            <w:div w:id="1721241795">
              <w:marLeft w:val="0"/>
              <w:marRight w:val="0"/>
              <w:marTop w:val="0"/>
              <w:marBottom w:val="0"/>
              <w:divBdr>
                <w:top w:val="none" w:sz="0" w:space="0" w:color="auto"/>
                <w:left w:val="none" w:sz="0" w:space="0" w:color="auto"/>
                <w:bottom w:val="none" w:sz="0" w:space="0" w:color="auto"/>
                <w:right w:val="none" w:sz="0" w:space="0" w:color="auto"/>
              </w:divBdr>
            </w:div>
            <w:div w:id="438571683">
              <w:marLeft w:val="0"/>
              <w:marRight w:val="0"/>
              <w:marTop w:val="0"/>
              <w:marBottom w:val="0"/>
              <w:divBdr>
                <w:top w:val="none" w:sz="0" w:space="0" w:color="auto"/>
                <w:left w:val="none" w:sz="0" w:space="0" w:color="auto"/>
                <w:bottom w:val="none" w:sz="0" w:space="0" w:color="auto"/>
                <w:right w:val="none" w:sz="0" w:space="0" w:color="auto"/>
              </w:divBdr>
            </w:div>
            <w:div w:id="296566705">
              <w:marLeft w:val="0"/>
              <w:marRight w:val="0"/>
              <w:marTop w:val="0"/>
              <w:marBottom w:val="0"/>
              <w:divBdr>
                <w:top w:val="none" w:sz="0" w:space="0" w:color="auto"/>
                <w:left w:val="none" w:sz="0" w:space="0" w:color="auto"/>
                <w:bottom w:val="none" w:sz="0" w:space="0" w:color="auto"/>
                <w:right w:val="none" w:sz="0" w:space="0" w:color="auto"/>
              </w:divBdr>
            </w:div>
            <w:div w:id="235552549">
              <w:marLeft w:val="0"/>
              <w:marRight w:val="0"/>
              <w:marTop w:val="0"/>
              <w:marBottom w:val="0"/>
              <w:divBdr>
                <w:top w:val="none" w:sz="0" w:space="0" w:color="auto"/>
                <w:left w:val="none" w:sz="0" w:space="0" w:color="auto"/>
                <w:bottom w:val="none" w:sz="0" w:space="0" w:color="auto"/>
                <w:right w:val="none" w:sz="0" w:space="0" w:color="auto"/>
              </w:divBdr>
            </w:div>
            <w:div w:id="2141874559">
              <w:marLeft w:val="0"/>
              <w:marRight w:val="0"/>
              <w:marTop w:val="0"/>
              <w:marBottom w:val="0"/>
              <w:divBdr>
                <w:top w:val="none" w:sz="0" w:space="0" w:color="auto"/>
                <w:left w:val="none" w:sz="0" w:space="0" w:color="auto"/>
                <w:bottom w:val="none" w:sz="0" w:space="0" w:color="auto"/>
                <w:right w:val="none" w:sz="0" w:space="0" w:color="auto"/>
              </w:divBdr>
            </w:div>
            <w:div w:id="1199270944">
              <w:marLeft w:val="0"/>
              <w:marRight w:val="0"/>
              <w:marTop w:val="0"/>
              <w:marBottom w:val="0"/>
              <w:divBdr>
                <w:top w:val="none" w:sz="0" w:space="0" w:color="auto"/>
                <w:left w:val="none" w:sz="0" w:space="0" w:color="auto"/>
                <w:bottom w:val="none" w:sz="0" w:space="0" w:color="auto"/>
                <w:right w:val="none" w:sz="0" w:space="0" w:color="auto"/>
              </w:divBdr>
            </w:div>
            <w:div w:id="881402033">
              <w:marLeft w:val="0"/>
              <w:marRight w:val="0"/>
              <w:marTop w:val="0"/>
              <w:marBottom w:val="0"/>
              <w:divBdr>
                <w:top w:val="none" w:sz="0" w:space="0" w:color="auto"/>
                <w:left w:val="none" w:sz="0" w:space="0" w:color="auto"/>
                <w:bottom w:val="none" w:sz="0" w:space="0" w:color="auto"/>
                <w:right w:val="none" w:sz="0" w:space="0" w:color="auto"/>
              </w:divBdr>
            </w:div>
            <w:div w:id="741565378">
              <w:marLeft w:val="0"/>
              <w:marRight w:val="0"/>
              <w:marTop w:val="0"/>
              <w:marBottom w:val="0"/>
              <w:divBdr>
                <w:top w:val="none" w:sz="0" w:space="0" w:color="auto"/>
                <w:left w:val="none" w:sz="0" w:space="0" w:color="auto"/>
                <w:bottom w:val="none" w:sz="0" w:space="0" w:color="auto"/>
                <w:right w:val="none" w:sz="0" w:space="0" w:color="auto"/>
              </w:divBdr>
            </w:div>
            <w:div w:id="899052442">
              <w:marLeft w:val="0"/>
              <w:marRight w:val="0"/>
              <w:marTop w:val="0"/>
              <w:marBottom w:val="0"/>
              <w:divBdr>
                <w:top w:val="none" w:sz="0" w:space="0" w:color="auto"/>
                <w:left w:val="none" w:sz="0" w:space="0" w:color="auto"/>
                <w:bottom w:val="none" w:sz="0" w:space="0" w:color="auto"/>
                <w:right w:val="none" w:sz="0" w:space="0" w:color="auto"/>
              </w:divBdr>
            </w:div>
            <w:div w:id="1985349917">
              <w:marLeft w:val="0"/>
              <w:marRight w:val="0"/>
              <w:marTop w:val="0"/>
              <w:marBottom w:val="0"/>
              <w:divBdr>
                <w:top w:val="none" w:sz="0" w:space="0" w:color="auto"/>
                <w:left w:val="none" w:sz="0" w:space="0" w:color="auto"/>
                <w:bottom w:val="none" w:sz="0" w:space="0" w:color="auto"/>
                <w:right w:val="none" w:sz="0" w:space="0" w:color="auto"/>
              </w:divBdr>
            </w:div>
            <w:div w:id="505171810">
              <w:marLeft w:val="0"/>
              <w:marRight w:val="0"/>
              <w:marTop w:val="0"/>
              <w:marBottom w:val="0"/>
              <w:divBdr>
                <w:top w:val="none" w:sz="0" w:space="0" w:color="auto"/>
                <w:left w:val="none" w:sz="0" w:space="0" w:color="auto"/>
                <w:bottom w:val="none" w:sz="0" w:space="0" w:color="auto"/>
                <w:right w:val="none" w:sz="0" w:space="0" w:color="auto"/>
              </w:divBdr>
            </w:div>
            <w:div w:id="1877740360">
              <w:marLeft w:val="0"/>
              <w:marRight w:val="0"/>
              <w:marTop w:val="0"/>
              <w:marBottom w:val="0"/>
              <w:divBdr>
                <w:top w:val="none" w:sz="0" w:space="0" w:color="auto"/>
                <w:left w:val="none" w:sz="0" w:space="0" w:color="auto"/>
                <w:bottom w:val="none" w:sz="0" w:space="0" w:color="auto"/>
                <w:right w:val="none" w:sz="0" w:space="0" w:color="auto"/>
              </w:divBdr>
            </w:div>
            <w:div w:id="1603688325">
              <w:marLeft w:val="0"/>
              <w:marRight w:val="0"/>
              <w:marTop w:val="0"/>
              <w:marBottom w:val="0"/>
              <w:divBdr>
                <w:top w:val="none" w:sz="0" w:space="0" w:color="auto"/>
                <w:left w:val="none" w:sz="0" w:space="0" w:color="auto"/>
                <w:bottom w:val="none" w:sz="0" w:space="0" w:color="auto"/>
                <w:right w:val="none" w:sz="0" w:space="0" w:color="auto"/>
              </w:divBdr>
            </w:div>
            <w:div w:id="1016805971">
              <w:marLeft w:val="0"/>
              <w:marRight w:val="0"/>
              <w:marTop w:val="0"/>
              <w:marBottom w:val="0"/>
              <w:divBdr>
                <w:top w:val="none" w:sz="0" w:space="0" w:color="auto"/>
                <w:left w:val="none" w:sz="0" w:space="0" w:color="auto"/>
                <w:bottom w:val="none" w:sz="0" w:space="0" w:color="auto"/>
                <w:right w:val="none" w:sz="0" w:space="0" w:color="auto"/>
              </w:divBdr>
            </w:div>
            <w:div w:id="772281113">
              <w:marLeft w:val="0"/>
              <w:marRight w:val="0"/>
              <w:marTop w:val="0"/>
              <w:marBottom w:val="0"/>
              <w:divBdr>
                <w:top w:val="none" w:sz="0" w:space="0" w:color="auto"/>
                <w:left w:val="none" w:sz="0" w:space="0" w:color="auto"/>
                <w:bottom w:val="none" w:sz="0" w:space="0" w:color="auto"/>
                <w:right w:val="none" w:sz="0" w:space="0" w:color="auto"/>
              </w:divBdr>
            </w:div>
            <w:div w:id="992221028">
              <w:marLeft w:val="0"/>
              <w:marRight w:val="0"/>
              <w:marTop w:val="0"/>
              <w:marBottom w:val="0"/>
              <w:divBdr>
                <w:top w:val="none" w:sz="0" w:space="0" w:color="auto"/>
                <w:left w:val="none" w:sz="0" w:space="0" w:color="auto"/>
                <w:bottom w:val="none" w:sz="0" w:space="0" w:color="auto"/>
                <w:right w:val="none" w:sz="0" w:space="0" w:color="auto"/>
              </w:divBdr>
            </w:div>
            <w:div w:id="1744060870">
              <w:marLeft w:val="0"/>
              <w:marRight w:val="0"/>
              <w:marTop w:val="0"/>
              <w:marBottom w:val="0"/>
              <w:divBdr>
                <w:top w:val="none" w:sz="0" w:space="0" w:color="auto"/>
                <w:left w:val="none" w:sz="0" w:space="0" w:color="auto"/>
                <w:bottom w:val="none" w:sz="0" w:space="0" w:color="auto"/>
                <w:right w:val="none" w:sz="0" w:space="0" w:color="auto"/>
              </w:divBdr>
            </w:div>
            <w:div w:id="1906453783">
              <w:marLeft w:val="0"/>
              <w:marRight w:val="0"/>
              <w:marTop w:val="0"/>
              <w:marBottom w:val="0"/>
              <w:divBdr>
                <w:top w:val="none" w:sz="0" w:space="0" w:color="auto"/>
                <w:left w:val="none" w:sz="0" w:space="0" w:color="auto"/>
                <w:bottom w:val="none" w:sz="0" w:space="0" w:color="auto"/>
                <w:right w:val="none" w:sz="0" w:space="0" w:color="auto"/>
              </w:divBdr>
            </w:div>
            <w:div w:id="1854034041">
              <w:marLeft w:val="0"/>
              <w:marRight w:val="0"/>
              <w:marTop w:val="0"/>
              <w:marBottom w:val="0"/>
              <w:divBdr>
                <w:top w:val="none" w:sz="0" w:space="0" w:color="auto"/>
                <w:left w:val="none" w:sz="0" w:space="0" w:color="auto"/>
                <w:bottom w:val="none" w:sz="0" w:space="0" w:color="auto"/>
                <w:right w:val="none" w:sz="0" w:space="0" w:color="auto"/>
              </w:divBdr>
            </w:div>
            <w:div w:id="1504583610">
              <w:marLeft w:val="0"/>
              <w:marRight w:val="0"/>
              <w:marTop w:val="0"/>
              <w:marBottom w:val="0"/>
              <w:divBdr>
                <w:top w:val="none" w:sz="0" w:space="0" w:color="auto"/>
                <w:left w:val="none" w:sz="0" w:space="0" w:color="auto"/>
                <w:bottom w:val="none" w:sz="0" w:space="0" w:color="auto"/>
                <w:right w:val="none" w:sz="0" w:space="0" w:color="auto"/>
              </w:divBdr>
            </w:div>
            <w:div w:id="1164734650">
              <w:marLeft w:val="0"/>
              <w:marRight w:val="0"/>
              <w:marTop w:val="0"/>
              <w:marBottom w:val="0"/>
              <w:divBdr>
                <w:top w:val="none" w:sz="0" w:space="0" w:color="auto"/>
                <w:left w:val="none" w:sz="0" w:space="0" w:color="auto"/>
                <w:bottom w:val="none" w:sz="0" w:space="0" w:color="auto"/>
                <w:right w:val="none" w:sz="0" w:space="0" w:color="auto"/>
              </w:divBdr>
            </w:div>
            <w:div w:id="1091853634">
              <w:marLeft w:val="0"/>
              <w:marRight w:val="0"/>
              <w:marTop w:val="0"/>
              <w:marBottom w:val="0"/>
              <w:divBdr>
                <w:top w:val="none" w:sz="0" w:space="0" w:color="auto"/>
                <w:left w:val="none" w:sz="0" w:space="0" w:color="auto"/>
                <w:bottom w:val="none" w:sz="0" w:space="0" w:color="auto"/>
                <w:right w:val="none" w:sz="0" w:space="0" w:color="auto"/>
              </w:divBdr>
            </w:div>
            <w:div w:id="1632512579">
              <w:marLeft w:val="0"/>
              <w:marRight w:val="0"/>
              <w:marTop w:val="0"/>
              <w:marBottom w:val="0"/>
              <w:divBdr>
                <w:top w:val="none" w:sz="0" w:space="0" w:color="auto"/>
                <w:left w:val="none" w:sz="0" w:space="0" w:color="auto"/>
                <w:bottom w:val="none" w:sz="0" w:space="0" w:color="auto"/>
                <w:right w:val="none" w:sz="0" w:space="0" w:color="auto"/>
              </w:divBdr>
            </w:div>
            <w:div w:id="1604680127">
              <w:marLeft w:val="0"/>
              <w:marRight w:val="0"/>
              <w:marTop w:val="0"/>
              <w:marBottom w:val="0"/>
              <w:divBdr>
                <w:top w:val="none" w:sz="0" w:space="0" w:color="auto"/>
                <w:left w:val="none" w:sz="0" w:space="0" w:color="auto"/>
                <w:bottom w:val="none" w:sz="0" w:space="0" w:color="auto"/>
                <w:right w:val="none" w:sz="0" w:space="0" w:color="auto"/>
              </w:divBdr>
            </w:div>
            <w:div w:id="871765456">
              <w:marLeft w:val="0"/>
              <w:marRight w:val="0"/>
              <w:marTop w:val="0"/>
              <w:marBottom w:val="0"/>
              <w:divBdr>
                <w:top w:val="none" w:sz="0" w:space="0" w:color="auto"/>
                <w:left w:val="none" w:sz="0" w:space="0" w:color="auto"/>
                <w:bottom w:val="none" w:sz="0" w:space="0" w:color="auto"/>
                <w:right w:val="none" w:sz="0" w:space="0" w:color="auto"/>
              </w:divBdr>
            </w:div>
            <w:div w:id="1756513967">
              <w:marLeft w:val="0"/>
              <w:marRight w:val="0"/>
              <w:marTop w:val="0"/>
              <w:marBottom w:val="0"/>
              <w:divBdr>
                <w:top w:val="none" w:sz="0" w:space="0" w:color="auto"/>
                <w:left w:val="none" w:sz="0" w:space="0" w:color="auto"/>
                <w:bottom w:val="none" w:sz="0" w:space="0" w:color="auto"/>
                <w:right w:val="none" w:sz="0" w:space="0" w:color="auto"/>
              </w:divBdr>
            </w:div>
            <w:div w:id="901597943">
              <w:marLeft w:val="0"/>
              <w:marRight w:val="0"/>
              <w:marTop w:val="0"/>
              <w:marBottom w:val="0"/>
              <w:divBdr>
                <w:top w:val="none" w:sz="0" w:space="0" w:color="auto"/>
                <w:left w:val="none" w:sz="0" w:space="0" w:color="auto"/>
                <w:bottom w:val="none" w:sz="0" w:space="0" w:color="auto"/>
                <w:right w:val="none" w:sz="0" w:space="0" w:color="auto"/>
              </w:divBdr>
            </w:div>
            <w:div w:id="2015913572">
              <w:marLeft w:val="0"/>
              <w:marRight w:val="0"/>
              <w:marTop w:val="0"/>
              <w:marBottom w:val="0"/>
              <w:divBdr>
                <w:top w:val="none" w:sz="0" w:space="0" w:color="auto"/>
                <w:left w:val="none" w:sz="0" w:space="0" w:color="auto"/>
                <w:bottom w:val="none" w:sz="0" w:space="0" w:color="auto"/>
                <w:right w:val="none" w:sz="0" w:space="0" w:color="auto"/>
              </w:divBdr>
            </w:div>
            <w:div w:id="858541484">
              <w:marLeft w:val="0"/>
              <w:marRight w:val="0"/>
              <w:marTop w:val="0"/>
              <w:marBottom w:val="0"/>
              <w:divBdr>
                <w:top w:val="none" w:sz="0" w:space="0" w:color="auto"/>
                <w:left w:val="none" w:sz="0" w:space="0" w:color="auto"/>
                <w:bottom w:val="none" w:sz="0" w:space="0" w:color="auto"/>
                <w:right w:val="none" w:sz="0" w:space="0" w:color="auto"/>
              </w:divBdr>
            </w:div>
            <w:div w:id="1512378171">
              <w:marLeft w:val="0"/>
              <w:marRight w:val="0"/>
              <w:marTop w:val="0"/>
              <w:marBottom w:val="0"/>
              <w:divBdr>
                <w:top w:val="none" w:sz="0" w:space="0" w:color="auto"/>
                <w:left w:val="none" w:sz="0" w:space="0" w:color="auto"/>
                <w:bottom w:val="none" w:sz="0" w:space="0" w:color="auto"/>
                <w:right w:val="none" w:sz="0" w:space="0" w:color="auto"/>
              </w:divBdr>
            </w:div>
            <w:div w:id="1219777990">
              <w:marLeft w:val="0"/>
              <w:marRight w:val="0"/>
              <w:marTop w:val="0"/>
              <w:marBottom w:val="0"/>
              <w:divBdr>
                <w:top w:val="none" w:sz="0" w:space="0" w:color="auto"/>
                <w:left w:val="none" w:sz="0" w:space="0" w:color="auto"/>
                <w:bottom w:val="none" w:sz="0" w:space="0" w:color="auto"/>
                <w:right w:val="none" w:sz="0" w:space="0" w:color="auto"/>
              </w:divBdr>
            </w:div>
            <w:div w:id="578518242">
              <w:marLeft w:val="0"/>
              <w:marRight w:val="0"/>
              <w:marTop w:val="0"/>
              <w:marBottom w:val="0"/>
              <w:divBdr>
                <w:top w:val="none" w:sz="0" w:space="0" w:color="auto"/>
                <w:left w:val="none" w:sz="0" w:space="0" w:color="auto"/>
                <w:bottom w:val="none" w:sz="0" w:space="0" w:color="auto"/>
                <w:right w:val="none" w:sz="0" w:space="0" w:color="auto"/>
              </w:divBdr>
            </w:div>
            <w:div w:id="525799916">
              <w:marLeft w:val="0"/>
              <w:marRight w:val="0"/>
              <w:marTop w:val="0"/>
              <w:marBottom w:val="0"/>
              <w:divBdr>
                <w:top w:val="none" w:sz="0" w:space="0" w:color="auto"/>
                <w:left w:val="none" w:sz="0" w:space="0" w:color="auto"/>
                <w:bottom w:val="none" w:sz="0" w:space="0" w:color="auto"/>
                <w:right w:val="none" w:sz="0" w:space="0" w:color="auto"/>
              </w:divBdr>
            </w:div>
            <w:div w:id="240721982">
              <w:marLeft w:val="0"/>
              <w:marRight w:val="0"/>
              <w:marTop w:val="0"/>
              <w:marBottom w:val="0"/>
              <w:divBdr>
                <w:top w:val="none" w:sz="0" w:space="0" w:color="auto"/>
                <w:left w:val="none" w:sz="0" w:space="0" w:color="auto"/>
                <w:bottom w:val="none" w:sz="0" w:space="0" w:color="auto"/>
                <w:right w:val="none" w:sz="0" w:space="0" w:color="auto"/>
              </w:divBdr>
            </w:div>
            <w:div w:id="1817067909">
              <w:marLeft w:val="0"/>
              <w:marRight w:val="0"/>
              <w:marTop w:val="0"/>
              <w:marBottom w:val="0"/>
              <w:divBdr>
                <w:top w:val="none" w:sz="0" w:space="0" w:color="auto"/>
                <w:left w:val="none" w:sz="0" w:space="0" w:color="auto"/>
                <w:bottom w:val="none" w:sz="0" w:space="0" w:color="auto"/>
                <w:right w:val="none" w:sz="0" w:space="0" w:color="auto"/>
              </w:divBdr>
            </w:div>
            <w:div w:id="699090100">
              <w:marLeft w:val="0"/>
              <w:marRight w:val="0"/>
              <w:marTop w:val="0"/>
              <w:marBottom w:val="0"/>
              <w:divBdr>
                <w:top w:val="none" w:sz="0" w:space="0" w:color="auto"/>
                <w:left w:val="none" w:sz="0" w:space="0" w:color="auto"/>
                <w:bottom w:val="none" w:sz="0" w:space="0" w:color="auto"/>
                <w:right w:val="none" w:sz="0" w:space="0" w:color="auto"/>
              </w:divBdr>
            </w:div>
            <w:div w:id="1056515949">
              <w:marLeft w:val="0"/>
              <w:marRight w:val="0"/>
              <w:marTop w:val="0"/>
              <w:marBottom w:val="0"/>
              <w:divBdr>
                <w:top w:val="none" w:sz="0" w:space="0" w:color="auto"/>
                <w:left w:val="none" w:sz="0" w:space="0" w:color="auto"/>
                <w:bottom w:val="none" w:sz="0" w:space="0" w:color="auto"/>
                <w:right w:val="none" w:sz="0" w:space="0" w:color="auto"/>
              </w:divBdr>
            </w:div>
            <w:div w:id="463692732">
              <w:marLeft w:val="0"/>
              <w:marRight w:val="0"/>
              <w:marTop w:val="0"/>
              <w:marBottom w:val="0"/>
              <w:divBdr>
                <w:top w:val="none" w:sz="0" w:space="0" w:color="auto"/>
                <w:left w:val="none" w:sz="0" w:space="0" w:color="auto"/>
                <w:bottom w:val="none" w:sz="0" w:space="0" w:color="auto"/>
                <w:right w:val="none" w:sz="0" w:space="0" w:color="auto"/>
              </w:divBdr>
            </w:div>
            <w:div w:id="1033069623">
              <w:marLeft w:val="0"/>
              <w:marRight w:val="0"/>
              <w:marTop w:val="0"/>
              <w:marBottom w:val="0"/>
              <w:divBdr>
                <w:top w:val="none" w:sz="0" w:space="0" w:color="auto"/>
                <w:left w:val="none" w:sz="0" w:space="0" w:color="auto"/>
                <w:bottom w:val="none" w:sz="0" w:space="0" w:color="auto"/>
                <w:right w:val="none" w:sz="0" w:space="0" w:color="auto"/>
              </w:divBdr>
            </w:div>
            <w:div w:id="1235435951">
              <w:marLeft w:val="0"/>
              <w:marRight w:val="0"/>
              <w:marTop w:val="0"/>
              <w:marBottom w:val="0"/>
              <w:divBdr>
                <w:top w:val="none" w:sz="0" w:space="0" w:color="auto"/>
                <w:left w:val="none" w:sz="0" w:space="0" w:color="auto"/>
                <w:bottom w:val="none" w:sz="0" w:space="0" w:color="auto"/>
                <w:right w:val="none" w:sz="0" w:space="0" w:color="auto"/>
              </w:divBdr>
            </w:div>
            <w:div w:id="1932543189">
              <w:marLeft w:val="0"/>
              <w:marRight w:val="0"/>
              <w:marTop w:val="0"/>
              <w:marBottom w:val="0"/>
              <w:divBdr>
                <w:top w:val="none" w:sz="0" w:space="0" w:color="auto"/>
                <w:left w:val="none" w:sz="0" w:space="0" w:color="auto"/>
                <w:bottom w:val="none" w:sz="0" w:space="0" w:color="auto"/>
                <w:right w:val="none" w:sz="0" w:space="0" w:color="auto"/>
              </w:divBdr>
            </w:div>
            <w:div w:id="976908373">
              <w:marLeft w:val="0"/>
              <w:marRight w:val="0"/>
              <w:marTop w:val="0"/>
              <w:marBottom w:val="0"/>
              <w:divBdr>
                <w:top w:val="none" w:sz="0" w:space="0" w:color="auto"/>
                <w:left w:val="none" w:sz="0" w:space="0" w:color="auto"/>
                <w:bottom w:val="none" w:sz="0" w:space="0" w:color="auto"/>
                <w:right w:val="none" w:sz="0" w:space="0" w:color="auto"/>
              </w:divBdr>
            </w:div>
            <w:div w:id="162136791">
              <w:marLeft w:val="0"/>
              <w:marRight w:val="0"/>
              <w:marTop w:val="0"/>
              <w:marBottom w:val="0"/>
              <w:divBdr>
                <w:top w:val="none" w:sz="0" w:space="0" w:color="auto"/>
                <w:left w:val="none" w:sz="0" w:space="0" w:color="auto"/>
                <w:bottom w:val="none" w:sz="0" w:space="0" w:color="auto"/>
                <w:right w:val="none" w:sz="0" w:space="0" w:color="auto"/>
              </w:divBdr>
            </w:div>
            <w:div w:id="11759797">
              <w:marLeft w:val="0"/>
              <w:marRight w:val="0"/>
              <w:marTop w:val="0"/>
              <w:marBottom w:val="0"/>
              <w:divBdr>
                <w:top w:val="none" w:sz="0" w:space="0" w:color="auto"/>
                <w:left w:val="none" w:sz="0" w:space="0" w:color="auto"/>
                <w:bottom w:val="none" w:sz="0" w:space="0" w:color="auto"/>
                <w:right w:val="none" w:sz="0" w:space="0" w:color="auto"/>
              </w:divBdr>
            </w:div>
            <w:div w:id="1835995011">
              <w:marLeft w:val="0"/>
              <w:marRight w:val="0"/>
              <w:marTop w:val="0"/>
              <w:marBottom w:val="0"/>
              <w:divBdr>
                <w:top w:val="none" w:sz="0" w:space="0" w:color="auto"/>
                <w:left w:val="none" w:sz="0" w:space="0" w:color="auto"/>
                <w:bottom w:val="none" w:sz="0" w:space="0" w:color="auto"/>
                <w:right w:val="none" w:sz="0" w:space="0" w:color="auto"/>
              </w:divBdr>
            </w:div>
            <w:div w:id="781802604">
              <w:marLeft w:val="0"/>
              <w:marRight w:val="0"/>
              <w:marTop w:val="0"/>
              <w:marBottom w:val="0"/>
              <w:divBdr>
                <w:top w:val="none" w:sz="0" w:space="0" w:color="auto"/>
                <w:left w:val="none" w:sz="0" w:space="0" w:color="auto"/>
                <w:bottom w:val="none" w:sz="0" w:space="0" w:color="auto"/>
                <w:right w:val="none" w:sz="0" w:space="0" w:color="auto"/>
              </w:divBdr>
            </w:div>
            <w:div w:id="822815769">
              <w:marLeft w:val="0"/>
              <w:marRight w:val="0"/>
              <w:marTop w:val="0"/>
              <w:marBottom w:val="0"/>
              <w:divBdr>
                <w:top w:val="none" w:sz="0" w:space="0" w:color="auto"/>
                <w:left w:val="none" w:sz="0" w:space="0" w:color="auto"/>
                <w:bottom w:val="none" w:sz="0" w:space="0" w:color="auto"/>
                <w:right w:val="none" w:sz="0" w:space="0" w:color="auto"/>
              </w:divBdr>
            </w:div>
            <w:div w:id="1474954113">
              <w:marLeft w:val="0"/>
              <w:marRight w:val="0"/>
              <w:marTop w:val="0"/>
              <w:marBottom w:val="0"/>
              <w:divBdr>
                <w:top w:val="none" w:sz="0" w:space="0" w:color="auto"/>
                <w:left w:val="none" w:sz="0" w:space="0" w:color="auto"/>
                <w:bottom w:val="none" w:sz="0" w:space="0" w:color="auto"/>
                <w:right w:val="none" w:sz="0" w:space="0" w:color="auto"/>
              </w:divBdr>
            </w:div>
            <w:div w:id="1677533853">
              <w:marLeft w:val="0"/>
              <w:marRight w:val="0"/>
              <w:marTop w:val="0"/>
              <w:marBottom w:val="0"/>
              <w:divBdr>
                <w:top w:val="none" w:sz="0" w:space="0" w:color="auto"/>
                <w:left w:val="none" w:sz="0" w:space="0" w:color="auto"/>
                <w:bottom w:val="none" w:sz="0" w:space="0" w:color="auto"/>
                <w:right w:val="none" w:sz="0" w:space="0" w:color="auto"/>
              </w:divBdr>
            </w:div>
            <w:div w:id="2080442275">
              <w:marLeft w:val="0"/>
              <w:marRight w:val="0"/>
              <w:marTop w:val="0"/>
              <w:marBottom w:val="0"/>
              <w:divBdr>
                <w:top w:val="none" w:sz="0" w:space="0" w:color="auto"/>
                <w:left w:val="none" w:sz="0" w:space="0" w:color="auto"/>
                <w:bottom w:val="none" w:sz="0" w:space="0" w:color="auto"/>
                <w:right w:val="none" w:sz="0" w:space="0" w:color="auto"/>
              </w:divBdr>
            </w:div>
            <w:div w:id="316307553">
              <w:marLeft w:val="0"/>
              <w:marRight w:val="0"/>
              <w:marTop w:val="0"/>
              <w:marBottom w:val="0"/>
              <w:divBdr>
                <w:top w:val="none" w:sz="0" w:space="0" w:color="auto"/>
                <w:left w:val="none" w:sz="0" w:space="0" w:color="auto"/>
                <w:bottom w:val="none" w:sz="0" w:space="0" w:color="auto"/>
                <w:right w:val="none" w:sz="0" w:space="0" w:color="auto"/>
              </w:divBdr>
            </w:div>
            <w:div w:id="1180511967">
              <w:marLeft w:val="0"/>
              <w:marRight w:val="0"/>
              <w:marTop w:val="0"/>
              <w:marBottom w:val="0"/>
              <w:divBdr>
                <w:top w:val="none" w:sz="0" w:space="0" w:color="auto"/>
                <w:left w:val="none" w:sz="0" w:space="0" w:color="auto"/>
                <w:bottom w:val="none" w:sz="0" w:space="0" w:color="auto"/>
                <w:right w:val="none" w:sz="0" w:space="0" w:color="auto"/>
              </w:divBdr>
            </w:div>
            <w:div w:id="1065680919">
              <w:marLeft w:val="0"/>
              <w:marRight w:val="0"/>
              <w:marTop w:val="0"/>
              <w:marBottom w:val="0"/>
              <w:divBdr>
                <w:top w:val="none" w:sz="0" w:space="0" w:color="auto"/>
                <w:left w:val="none" w:sz="0" w:space="0" w:color="auto"/>
                <w:bottom w:val="none" w:sz="0" w:space="0" w:color="auto"/>
                <w:right w:val="none" w:sz="0" w:space="0" w:color="auto"/>
              </w:divBdr>
            </w:div>
            <w:div w:id="2111505926">
              <w:marLeft w:val="0"/>
              <w:marRight w:val="0"/>
              <w:marTop w:val="0"/>
              <w:marBottom w:val="0"/>
              <w:divBdr>
                <w:top w:val="none" w:sz="0" w:space="0" w:color="auto"/>
                <w:left w:val="none" w:sz="0" w:space="0" w:color="auto"/>
                <w:bottom w:val="none" w:sz="0" w:space="0" w:color="auto"/>
                <w:right w:val="none" w:sz="0" w:space="0" w:color="auto"/>
              </w:divBdr>
            </w:div>
            <w:div w:id="629626156">
              <w:marLeft w:val="0"/>
              <w:marRight w:val="0"/>
              <w:marTop w:val="0"/>
              <w:marBottom w:val="0"/>
              <w:divBdr>
                <w:top w:val="none" w:sz="0" w:space="0" w:color="auto"/>
                <w:left w:val="none" w:sz="0" w:space="0" w:color="auto"/>
                <w:bottom w:val="none" w:sz="0" w:space="0" w:color="auto"/>
                <w:right w:val="none" w:sz="0" w:space="0" w:color="auto"/>
              </w:divBdr>
            </w:div>
            <w:div w:id="562527990">
              <w:marLeft w:val="0"/>
              <w:marRight w:val="0"/>
              <w:marTop w:val="0"/>
              <w:marBottom w:val="0"/>
              <w:divBdr>
                <w:top w:val="none" w:sz="0" w:space="0" w:color="auto"/>
                <w:left w:val="none" w:sz="0" w:space="0" w:color="auto"/>
                <w:bottom w:val="none" w:sz="0" w:space="0" w:color="auto"/>
                <w:right w:val="none" w:sz="0" w:space="0" w:color="auto"/>
              </w:divBdr>
            </w:div>
            <w:div w:id="1562868882">
              <w:marLeft w:val="0"/>
              <w:marRight w:val="0"/>
              <w:marTop w:val="0"/>
              <w:marBottom w:val="0"/>
              <w:divBdr>
                <w:top w:val="none" w:sz="0" w:space="0" w:color="auto"/>
                <w:left w:val="none" w:sz="0" w:space="0" w:color="auto"/>
                <w:bottom w:val="none" w:sz="0" w:space="0" w:color="auto"/>
                <w:right w:val="none" w:sz="0" w:space="0" w:color="auto"/>
              </w:divBdr>
            </w:div>
            <w:div w:id="191574756">
              <w:marLeft w:val="0"/>
              <w:marRight w:val="0"/>
              <w:marTop w:val="0"/>
              <w:marBottom w:val="0"/>
              <w:divBdr>
                <w:top w:val="none" w:sz="0" w:space="0" w:color="auto"/>
                <w:left w:val="none" w:sz="0" w:space="0" w:color="auto"/>
                <w:bottom w:val="none" w:sz="0" w:space="0" w:color="auto"/>
                <w:right w:val="none" w:sz="0" w:space="0" w:color="auto"/>
              </w:divBdr>
            </w:div>
            <w:div w:id="1858960153">
              <w:marLeft w:val="0"/>
              <w:marRight w:val="0"/>
              <w:marTop w:val="0"/>
              <w:marBottom w:val="0"/>
              <w:divBdr>
                <w:top w:val="none" w:sz="0" w:space="0" w:color="auto"/>
                <w:left w:val="none" w:sz="0" w:space="0" w:color="auto"/>
                <w:bottom w:val="none" w:sz="0" w:space="0" w:color="auto"/>
                <w:right w:val="none" w:sz="0" w:space="0" w:color="auto"/>
              </w:divBdr>
            </w:div>
            <w:div w:id="720905040">
              <w:marLeft w:val="0"/>
              <w:marRight w:val="0"/>
              <w:marTop w:val="0"/>
              <w:marBottom w:val="0"/>
              <w:divBdr>
                <w:top w:val="none" w:sz="0" w:space="0" w:color="auto"/>
                <w:left w:val="none" w:sz="0" w:space="0" w:color="auto"/>
                <w:bottom w:val="none" w:sz="0" w:space="0" w:color="auto"/>
                <w:right w:val="none" w:sz="0" w:space="0" w:color="auto"/>
              </w:divBdr>
            </w:div>
            <w:div w:id="1021273714">
              <w:marLeft w:val="0"/>
              <w:marRight w:val="0"/>
              <w:marTop w:val="0"/>
              <w:marBottom w:val="0"/>
              <w:divBdr>
                <w:top w:val="none" w:sz="0" w:space="0" w:color="auto"/>
                <w:left w:val="none" w:sz="0" w:space="0" w:color="auto"/>
                <w:bottom w:val="none" w:sz="0" w:space="0" w:color="auto"/>
                <w:right w:val="none" w:sz="0" w:space="0" w:color="auto"/>
              </w:divBdr>
            </w:div>
            <w:div w:id="1027953076">
              <w:marLeft w:val="0"/>
              <w:marRight w:val="0"/>
              <w:marTop w:val="0"/>
              <w:marBottom w:val="0"/>
              <w:divBdr>
                <w:top w:val="none" w:sz="0" w:space="0" w:color="auto"/>
                <w:left w:val="none" w:sz="0" w:space="0" w:color="auto"/>
                <w:bottom w:val="none" w:sz="0" w:space="0" w:color="auto"/>
                <w:right w:val="none" w:sz="0" w:space="0" w:color="auto"/>
              </w:divBdr>
            </w:div>
            <w:div w:id="2130778791">
              <w:marLeft w:val="0"/>
              <w:marRight w:val="0"/>
              <w:marTop w:val="0"/>
              <w:marBottom w:val="0"/>
              <w:divBdr>
                <w:top w:val="none" w:sz="0" w:space="0" w:color="auto"/>
                <w:left w:val="none" w:sz="0" w:space="0" w:color="auto"/>
                <w:bottom w:val="none" w:sz="0" w:space="0" w:color="auto"/>
                <w:right w:val="none" w:sz="0" w:space="0" w:color="auto"/>
              </w:divBdr>
            </w:div>
            <w:div w:id="53280825">
              <w:marLeft w:val="0"/>
              <w:marRight w:val="0"/>
              <w:marTop w:val="0"/>
              <w:marBottom w:val="0"/>
              <w:divBdr>
                <w:top w:val="none" w:sz="0" w:space="0" w:color="auto"/>
                <w:left w:val="none" w:sz="0" w:space="0" w:color="auto"/>
                <w:bottom w:val="none" w:sz="0" w:space="0" w:color="auto"/>
                <w:right w:val="none" w:sz="0" w:space="0" w:color="auto"/>
              </w:divBdr>
            </w:div>
            <w:div w:id="305941861">
              <w:marLeft w:val="0"/>
              <w:marRight w:val="0"/>
              <w:marTop w:val="0"/>
              <w:marBottom w:val="0"/>
              <w:divBdr>
                <w:top w:val="none" w:sz="0" w:space="0" w:color="auto"/>
                <w:left w:val="none" w:sz="0" w:space="0" w:color="auto"/>
                <w:bottom w:val="none" w:sz="0" w:space="0" w:color="auto"/>
                <w:right w:val="none" w:sz="0" w:space="0" w:color="auto"/>
              </w:divBdr>
            </w:div>
            <w:div w:id="958992820">
              <w:marLeft w:val="0"/>
              <w:marRight w:val="0"/>
              <w:marTop w:val="0"/>
              <w:marBottom w:val="0"/>
              <w:divBdr>
                <w:top w:val="none" w:sz="0" w:space="0" w:color="auto"/>
                <w:left w:val="none" w:sz="0" w:space="0" w:color="auto"/>
                <w:bottom w:val="none" w:sz="0" w:space="0" w:color="auto"/>
                <w:right w:val="none" w:sz="0" w:space="0" w:color="auto"/>
              </w:divBdr>
            </w:div>
            <w:div w:id="890652015">
              <w:marLeft w:val="0"/>
              <w:marRight w:val="0"/>
              <w:marTop w:val="0"/>
              <w:marBottom w:val="0"/>
              <w:divBdr>
                <w:top w:val="none" w:sz="0" w:space="0" w:color="auto"/>
                <w:left w:val="none" w:sz="0" w:space="0" w:color="auto"/>
                <w:bottom w:val="none" w:sz="0" w:space="0" w:color="auto"/>
                <w:right w:val="none" w:sz="0" w:space="0" w:color="auto"/>
              </w:divBdr>
            </w:div>
            <w:div w:id="1388068243">
              <w:marLeft w:val="0"/>
              <w:marRight w:val="0"/>
              <w:marTop w:val="0"/>
              <w:marBottom w:val="0"/>
              <w:divBdr>
                <w:top w:val="none" w:sz="0" w:space="0" w:color="auto"/>
                <w:left w:val="none" w:sz="0" w:space="0" w:color="auto"/>
                <w:bottom w:val="none" w:sz="0" w:space="0" w:color="auto"/>
                <w:right w:val="none" w:sz="0" w:space="0" w:color="auto"/>
              </w:divBdr>
            </w:div>
            <w:div w:id="1048534282">
              <w:marLeft w:val="0"/>
              <w:marRight w:val="0"/>
              <w:marTop w:val="0"/>
              <w:marBottom w:val="0"/>
              <w:divBdr>
                <w:top w:val="none" w:sz="0" w:space="0" w:color="auto"/>
                <w:left w:val="none" w:sz="0" w:space="0" w:color="auto"/>
                <w:bottom w:val="none" w:sz="0" w:space="0" w:color="auto"/>
                <w:right w:val="none" w:sz="0" w:space="0" w:color="auto"/>
              </w:divBdr>
            </w:div>
            <w:div w:id="1933932891">
              <w:marLeft w:val="0"/>
              <w:marRight w:val="0"/>
              <w:marTop w:val="0"/>
              <w:marBottom w:val="0"/>
              <w:divBdr>
                <w:top w:val="none" w:sz="0" w:space="0" w:color="auto"/>
                <w:left w:val="none" w:sz="0" w:space="0" w:color="auto"/>
                <w:bottom w:val="none" w:sz="0" w:space="0" w:color="auto"/>
                <w:right w:val="none" w:sz="0" w:space="0" w:color="auto"/>
              </w:divBdr>
            </w:div>
            <w:div w:id="1341002572">
              <w:marLeft w:val="0"/>
              <w:marRight w:val="0"/>
              <w:marTop w:val="0"/>
              <w:marBottom w:val="0"/>
              <w:divBdr>
                <w:top w:val="none" w:sz="0" w:space="0" w:color="auto"/>
                <w:left w:val="none" w:sz="0" w:space="0" w:color="auto"/>
                <w:bottom w:val="none" w:sz="0" w:space="0" w:color="auto"/>
                <w:right w:val="none" w:sz="0" w:space="0" w:color="auto"/>
              </w:divBdr>
            </w:div>
            <w:div w:id="1393193875">
              <w:marLeft w:val="0"/>
              <w:marRight w:val="0"/>
              <w:marTop w:val="0"/>
              <w:marBottom w:val="0"/>
              <w:divBdr>
                <w:top w:val="none" w:sz="0" w:space="0" w:color="auto"/>
                <w:left w:val="none" w:sz="0" w:space="0" w:color="auto"/>
                <w:bottom w:val="none" w:sz="0" w:space="0" w:color="auto"/>
                <w:right w:val="none" w:sz="0" w:space="0" w:color="auto"/>
              </w:divBdr>
            </w:div>
            <w:div w:id="144858859">
              <w:marLeft w:val="0"/>
              <w:marRight w:val="0"/>
              <w:marTop w:val="0"/>
              <w:marBottom w:val="0"/>
              <w:divBdr>
                <w:top w:val="none" w:sz="0" w:space="0" w:color="auto"/>
                <w:left w:val="none" w:sz="0" w:space="0" w:color="auto"/>
                <w:bottom w:val="none" w:sz="0" w:space="0" w:color="auto"/>
                <w:right w:val="none" w:sz="0" w:space="0" w:color="auto"/>
              </w:divBdr>
            </w:div>
            <w:div w:id="2115392390">
              <w:marLeft w:val="0"/>
              <w:marRight w:val="0"/>
              <w:marTop w:val="0"/>
              <w:marBottom w:val="0"/>
              <w:divBdr>
                <w:top w:val="none" w:sz="0" w:space="0" w:color="auto"/>
                <w:left w:val="none" w:sz="0" w:space="0" w:color="auto"/>
                <w:bottom w:val="none" w:sz="0" w:space="0" w:color="auto"/>
                <w:right w:val="none" w:sz="0" w:space="0" w:color="auto"/>
              </w:divBdr>
            </w:div>
            <w:div w:id="1656688541">
              <w:marLeft w:val="0"/>
              <w:marRight w:val="0"/>
              <w:marTop w:val="0"/>
              <w:marBottom w:val="0"/>
              <w:divBdr>
                <w:top w:val="none" w:sz="0" w:space="0" w:color="auto"/>
                <w:left w:val="none" w:sz="0" w:space="0" w:color="auto"/>
                <w:bottom w:val="none" w:sz="0" w:space="0" w:color="auto"/>
                <w:right w:val="none" w:sz="0" w:space="0" w:color="auto"/>
              </w:divBdr>
            </w:div>
            <w:div w:id="57021751">
              <w:marLeft w:val="0"/>
              <w:marRight w:val="0"/>
              <w:marTop w:val="0"/>
              <w:marBottom w:val="0"/>
              <w:divBdr>
                <w:top w:val="none" w:sz="0" w:space="0" w:color="auto"/>
                <w:left w:val="none" w:sz="0" w:space="0" w:color="auto"/>
                <w:bottom w:val="none" w:sz="0" w:space="0" w:color="auto"/>
                <w:right w:val="none" w:sz="0" w:space="0" w:color="auto"/>
              </w:divBdr>
            </w:div>
            <w:div w:id="1561405777">
              <w:marLeft w:val="0"/>
              <w:marRight w:val="0"/>
              <w:marTop w:val="0"/>
              <w:marBottom w:val="0"/>
              <w:divBdr>
                <w:top w:val="none" w:sz="0" w:space="0" w:color="auto"/>
                <w:left w:val="none" w:sz="0" w:space="0" w:color="auto"/>
                <w:bottom w:val="none" w:sz="0" w:space="0" w:color="auto"/>
                <w:right w:val="none" w:sz="0" w:space="0" w:color="auto"/>
              </w:divBdr>
            </w:div>
            <w:div w:id="305359344">
              <w:marLeft w:val="0"/>
              <w:marRight w:val="0"/>
              <w:marTop w:val="0"/>
              <w:marBottom w:val="0"/>
              <w:divBdr>
                <w:top w:val="none" w:sz="0" w:space="0" w:color="auto"/>
                <w:left w:val="none" w:sz="0" w:space="0" w:color="auto"/>
                <w:bottom w:val="none" w:sz="0" w:space="0" w:color="auto"/>
                <w:right w:val="none" w:sz="0" w:space="0" w:color="auto"/>
              </w:divBdr>
            </w:div>
            <w:div w:id="1077477419">
              <w:marLeft w:val="0"/>
              <w:marRight w:val="0"/>
              <w:marTop w:val="0"/>
              <w:marBottom w:val="0"/>
              <w:divBdr>
                <w:top w:val="none" w:sz="0" w:space="0" w:color="auto"/>
                <w:left w:val="none" w:sz="0" w:space="0" w:color="auto"/>
                <w:bottom w:val="none" w:sz="0" w:space="0" w:color="auto"/>
                <w:right w:val="none" w:sz="0" w:space="0" w:color="auto"/>
              </w:divBdr>
            </w:div>
            <w:div w:id="1964536300">
              <w:marLeft w:val="0"/>
              <w:marRight w:val="0"/>
              <w:marTop w:val="0"/>
              <w:marBottom w:val="0"/>
              <w:divBdr>
                <w:top w:val="none" w:sz="0" w:space="0" w:color="auto"/>
                <w:left w:val="none" w:sz="0" w:space="0" w:color="auto"/>
                <w:bottom w:val="none" w:sz="0" w:space="0" w:color="auto"/>
                <w:right w:val="none" w:sz="0" w:space="0" w:color="auto"/>
              </w:divBdr>
            </w:div>
            <w:div w:id="399059279">
              <w:marLeft w:val="0"/>
              <w:marRight w:val="0"/>
              <w:marTop w:val="0"/>
              <w:marBottom w:val="0"/>
              <w:divBdr>
                <w:top w:val="none" w:sz="0" w:space="0" w:color="auto"/>
                <w:left w:val="none" w:sz="0" w:space="0" w:color="auto"/>
                <w:bottom w:val="none" w:sz="0" w:space="0" w:color="auto"/>
                <w:right w:val="none" w:sz="0" w:space="0" w:color="auto"/>
              </w:divBdr>
            </w:div>
            <w:div w:id="1176262455">
              <w:marLeft w:val="0"/>
              <w:marRight w:val="0"/>
              <w:marTop w:val="0"/>
              <w:marBottom w:val="0"/>
              <w:divBdr>
                <w:top w:val="none" w:sz="0" w:space="0" w:color="auto"/>
                <w:left w:val="none" w:sz="0" w:space="0" w:color="auto"/>
                <w:bottom w:val="none" w:sz="0" w:space="0" w:color="auto"/>
                <w:right w:val="none" w:sz="0" w:space="0" w:color="auto"/>
              </w:divBdr>
            </w:div>
            <w:div w:id="100690068">
              <w:marLeft w:val="0"/>
              <w:marRight w:val="0"/>
              <w:marTop w:val="0"/>
              <w:marBottom w:val="0"/>
              <w:divBdr>
                <w:top w:val="none" w:sz="0" w:space="0" w:color="auto"/>
                <w:left w:val="none" w:sz="0" w:space="0" w:color="auto"/>
                <w:bottom w:val="none" w:sz="0" w:space="0" w:color="auto"/>
                <w:right w:val="none" w:sz="0" w:space="0" w:color="auto"/>
              </w:divBdr>
            </w:div>
            <w:div w:id="758913824">
              <w:marLeft w:val="0"/>
              <w:marRight w:val="0"/>
              <w:marTop w:val="0"/>
              <w:marBottom w:val="0"/>
              <w:divBdr>
                <w:top w:val="none" w:sz="0" w:space="0" w:color="auto"/>
                <w:left w:val="none" w:sz="0" w:space="0" w:color="auto"/>
                <w:bottom w:val="none" w:sz="0" w:space="0" w:color="auto"/>
                <w:right w:val="none" w:sz="0" w:space="0" w:color="auto"/>
              </w:divBdr>
            </w:div>
            <w:div w:id="910043580">
              <w:marLeft w:val="0"/>
              <w:marRight w:val="0"/>
              <w:marTop w:val="0"/>
              <w:marBottom w:val="0"/>
              <w:divBdr>
                <w:top w:val="none" w:sz="0" w:space="0" w:color="auto"/>
                <w:left w:val="none" w:sz="0" w:space="0" w:color="auto"/>
                <w:bottom w:val="none" w:sz="0" w:space="0" w:color="auto"/>
                <w:right w:val="none" w:sz="0" w:space="0" w:color="auto"/>
              </w:divBdr>
            </w:div>
            <w:div w:id="905990950">
              <w:marLeft w:val="0"/>
              <w:marRight w:val="0"/>
              <w:marTop w:val="0"/>
              <w:marBottom w:val="0"/>
              <w:divBdr>
                <w:top w:val="none" w:sz="0" w:space="0" w:color="auto"/>
                <w:left w:val="none" w:sz="0" w:space="0" w:color="auto"/>
                <w:bottom w:val="none" w:sz="0" w:space="0" w:color="auto"/>
                <w:right w:val="none" w:sz="0" w:space="0" w:color="auto"/>
              </w:divBdr>
            </w:div>
            <w:div w:id="1866013969">
              <w:marLeft w:val="0"/>
              <w:marRight w:val="0"/>
              <w:marTop w:val="0"/>
              <w:marBottom w:val="0"/>
              <w:divBdr>
                <w:top w:val="none" w:sz="0" w:space="0" w:color="auto"/>
                <w:left w:val="none" w:sz="0" w:space="0" w:color="auto"/>
                <w:bottom w:val="none" w:sz="0" w:space="0" w:color="auto"/>
                <w:right w:val="none" w:sz="0" w:space="0" w:color="auto"/>
              </w:divBdr>
            </w:div>
            <w:div w:id="895816213">
              <w:marLeft w:val="0"/>
              <w:marRight w:val="0"/>
              <w:marTop w:val="0"/>
              <w:marBottom w:val="0"/>
              <w:divBdr>
                <w:top w:val="none" w:sz="0" w:space="0" w:color="auto"/>
                <w:left w:val="none" w:sz="0" w:space="0" w:color="auto"/>
                <w:bottom w:val="none" w:sz="0" w:space="0" w:color="auto"/>
                <w:right w:val="none" w:sz="0" w:space="0" w:color="auto"/>
              </w:divBdr>
            </w:div>
            <w:div w:id="1253474281">
              <w:marLeft w:val="0"/>
              <w:marRight w:val="0"/>
              <w:marTop w:val="0"/>
              <w:marBottom w:val="0"/>
              <w:divBdr>
                <w:top w:val="none" w:sz="0" w:space="0" w:color="auto"/>
                <w:left w:val="none" w:sz="0" w:space="0" w:color="auto"/>
                <w:bottom w:val="none" w:sz="0" w:space="0" w:color="auto"/>
                <w:right w:val="none" w:sz="0" w:space="0" w:color="auto"/>
              </w:divBdr>
            </w:div>
            <w:div w:id="1050878553">
              <w:marLeft w:val="0"/>
              <w:marRight w:val="0"/>
              <w:marTop w:val="0"/>
              <w:marBottom w:val="0"/>
              <w:divBdr>
                <w:top w:val="none" w:sz="0" w:space="0" w:color="auto"/>
                <w:left w:val="none" w:sz="0" w:space="0" w:color="auto"/>
                <w:bottom w:val="none" w:sz="0" w:space="0" w:color="auto"/>
                <w:right w:val="none" w:sz="0" w:space="0" w:color="auto"/>
              </w:divBdr>
            </w:div>
            <w:div w:id="1292977275">
              <w:marLeft w:val="0"/>
              <w:marRight w:val="0"/>
              <w:marTop w:val="0"/>
              <w:marBottom w:val="0"/>
              <w:divBdr>
                <w:top w:val="none" w:sz="0" w:space="0" w:color="auto"/>
                <w:left w:val="none" w:sz="0" w:space="0" w:color="auto"/>
                <w:bottom w:val="none" w:sz="0" w:space="0" w:color="auto"/>
                <w:right w:val="none" w:sz="0" w:space="0" w:color="auto"/>
              </w:divBdr>
            </w:div>
            <w:div w:id="1327055270">
              <w:marLeft w:val="0"/>
              <w:marRight w:val="0"/>
              <w:marTop w:val="0"/>
              <w:marBottom w:val="0"/>
              <w:divBdr>
                <w:top w:val="none" w:sz="0" w:space="0" w:color="auto"/>
                <w:left w:val="none" w:sz="0" w:space="0" w:color="auto"/>
                <w:bottom w:val="none" w:sz="0" w:space="0" w:color="auto"/>
                <w:right w:val="none" w:sz="0" w:space="0" w:color="auto"/>
              </w:divBdr>
            </w:div>
            <w:div w:id="618342327">
              <w:marLeft w:val="0"/>
              <w:marRight w:val="0"/>
              <w:marTop w:val="0"/>
              <w:marBottom w:val="0"/>
              <w:divBdr>
                <w:top w:val="none" w:sz="0" w:space="0" w:color="auto"/>
                <w:left w:val="none" w:sz="0" w:space="0" w:color="auto"/>
                <w:bottom w:val="none" w:sz="0" w:space="0" w:color="auto"/>
                <w:right w:val="none" w:sz="0" w:space="0" w:color="auto"/>
              </w:divBdr>
            </w:div>
            <w:div w:id="554002835">
              <w:marLeft w:val="0"/>
              <w:marRight w:val="0"/>
              <w:marTop w:val="0"/>
              <w:marBottom w:val="0"/>
              <w:divBdr>
                <w:top w:val="none" w:sz="0" w:space="0" w:color="auto"/>
                <w:left w:val="none" w:sz="0" w:space="0" w:color="auto"/>
                <w:bottom w:val="none" w:sz="0" w:space="0" w:color="auto"/>
                <w:right w:val="none" w:sz="0" w:space="0" w:color="auto"/>
              </w:divBdr>
            </w:div>
            <w:div w:id="1249077852">
              <w:marLeft w:val="0"/>
              <w:marRight w:val="0"/>
              <w:marTop w:val="0"/>
              <w:marBottom w:val="0"/>
              <w:divBdr>
                <w:top w:val="none" w:sz="0" w:space="0" w:color="auto"/>
                <w:left w:val="none" w:sz="0" w:space="0" w:color="auto"/>
                <w:bottom w:val="none" w:sz="0" w:space="0" w:color="auto"/>
                <w:right w:val="none" w:sz="0" w:space="0" w:color="auto"/>
              </w:divBdr>
            </w:div>
            <w:div w:id="1668290871">
              <w:marLeft w:val="0"/>
              <w:marRight w:val="0"/>
              <w:marTop w:val="0"/>
              <w:marBottom w:val="0"/>
              <w:divBdr>
                <w:top w:val="none" w:sz="0" w:space="0" w:color="auto"/>
                <w:left w:val="none" w:sz="0" w:space="0" w:color="auto"/>
                <w:bottom w:val="none" w:sz="0" w:space="0" w:color="auto"/>
                <w:right w:val="none" w:sz="0" w:space="0" w:color="auto"/>
              </w:divBdr>
            </w:div>
            <w:div w:id="1862278658">
              <w:marLeft w:val="0"/>
              <w:marRight w:val="0"/>
              <w:marTop w:val="0"/>
              <w:marBottom w:val="0"/>
              <w:divBdr>
                <w:top w:val="none" w:sz="0" w:space="0" w:color="auto"/>
                <w:left w:val="none" w:sz="0" w:space="0" w:color="auto"/>
                <w:bottom w:val="none" w:sz="0" w:space="0" w:color="auto"/>
                <w:right w:val="none" w:sz="0" w:space="0" w:color="auto"/>
              </w:divBdr>
            </w:div>
            <w:div w:id="843741907">
              <w:marLeft w:val="0"/>
              <w:marRight w:val="0"/>
              <w:marTop w:val="0"/>
              <w:marBottom w:val="0"/>
              <w:divBdr>
                <w:top w:val="none" w:sz="0" w:space="0" w:color="auto"/>
                <w:left w:val="none" w:sz="0" w:space="0" w:color="auto"/>
                <w:bottom w:val="none" w:sz="0" w:space="0" w:color="auto"/>
                <w:right w:val="none" w:sz="0" w:space="0" w:color="auto"/>
              </w:divBdr>
            </w:div>
            <w:div w:id="551619162">
              <w:marLeft w:val="0"/>
              <w:marRight w:val="0"/>
              <w:marTop w:val="0"/>
              <w:marBottom w:val="0"/>
              <w:divBdr>
                <w:top w:val="none" w:sz="0" w:space="0" w:color="auto"/>
                <w:left w:val="none" w:sz="0" w:space="0" w:color="auto"/>
                <w:bottom w:val="none" w:sz="0" w:space="0" w:color="auto"/>
                <w:right w:val="none" w:sz="0" w:space="0" w:color="auto"/>
              </w:divBdr>
            </w:div>
            <w:div w:id="442726625">
              <w:marLeft w:val="0"/>
              <w:marRight w:val="0"/>
              <w:marTop w:val="0"/>
              <w:marBottom w:val="0"/>
              <w:divBdr>
                <w:top w:val="none" w:sz="0" w:space="0" w:color="auto"/>
                <w:left w:val="none" w:sz="0" w:space="0" w:color="auto"/>
                <w:bottom w:val="none" w:sz="0" w:space="0" w:color="auto"/>
                <w:right w:val="none" w:sz="0" w:space="0" w:color="auto"/>
              </w:divBdr>
            </w:div>
            <w:div w:id="1981182825">
              <w:marLeft w:val="0"/>
              <w:marRight w:val="0"/>
              <w:marTop w:val="0"/>
              <w:marBottom w:val="0"/>
              <w:divBdr>
                <w:top w:val="none" w:sz="0" w:space="0" w:color="auto"/>
                <w:left w:val="none" w:sz="0" w:space="0" w:color="auto"/>
                <w:bottom w:val="none" w:sz="0" w:space="0" w:color="auto"/>
                <w:right w:val="none" w:sz="0" w:space="0" w:color="auto"/>
              </w:divBdr>
            </w:div>
            <w:div w:id="554125295">
              <w:marLeft w:val="0"/>
              <w:marRight w:val="0"/>
              <w:marTop w:val="0"/>
              <w:marBottom w:val="0"/>
              <w:divBdr>
                <w:top w:val="none" w:sz="0" w:space="0" w:color="auto"/>
                <w:left w:val="none" w:sz="0" w:space="0" w:color="auto"/>
                <w:bottom w:val="none" w:sz="0" w:space="0" w:color="auto"/>
                <w:right w:val="none" w:sz="0" w:space="0" w:color="auto"/>
              </w:divBdr>
            </w:div>
            <w:div w:id="1034235167">
              <w:marLeft w:val="0"/>
              <w:marRight w:val="0"/>
              <w:marTop w:val="0"/>
              <w:marBottom w:val="0"/>
              <w:divBdr>
                <w:top w:val="none" w:sz="0" w:space="0" w:color="auto"/>
                <w:left w:val="none" w:sz="0" w:space="0" w:color="auto"/>
                <w:bottom w:val="none" w:sz="0" w:space="0" w:color="auto"/>
                <w:right w:val="none" w:sz="0" w:space="0" w:color="auto"/>
              </w:divBdr>
            </w:div>
            <w:div w:id="403837065">
              <w:marLeft w:val="0"/>
              <w:marRight w:val="0"/>
              <w:marTop w:val="0"/>
              <w:marBottom w:val="0"/>
              <w:divBdr>
                <w:top w:val="none" w:sz="0" w:space="0" w:color="auto"/>
                <w:left w:val="none" w:sz="0" w:space="0" w:color="auto"/>
                <w:bottom w:val="none" w:sz="0" w:space="0" w:color="auto"/>
                <w:right w:val="none" w:sz="0" w:space="0" w:color="auto"/>
              </w:divBdr>
            </w:div>
            <w:div w:id="1515725421">
              <w:marLeft w:val="0"/>
              <w:marRight w:val="0"/>
              <w:marTop w:val="0"/>
              <w:marBottom w:val="0"/>
              <w:divBdr>
                <w:top w:val="none" w:sz="0" w:space="0" w:color="auto"/>
                <w:left w:val="none" w:sz="0" w:space="0" w:color="auto"/>
                <w:bottom w:val="none" w:sz="0" w:space="0" w:color="auto"/>
                <w:right w:val="none" w:sz="0" w:space="0" w:color="auto"/>
              </w:divBdr>
            </w:div>
            <w:div w:id="1343438084">
              <w:marLeft w:val="0"/>
              <w:marRight w:val="0"/>
              <w:marTop w:val="0"/>
              <w:marBottom w:val="0"/>
              <w:divBdr>
                <w:top w:val="none" w:sz="0" w:space="0" w:color="auto"/>
                <w:left w:val="none" w:sz="0" w:space="0" w:color="auto"/>
                <w:bottom w:val="none" w:sz="0" w:space="0" w:color="auto"/>
                <w:right w:val="none" w:sz="0" w:space="0" w:color="auto"/>
              </w:divBdr>
            </w:div>
            <w:div w:id="1255360108">
              <w:marLeft w:val="0"/>
              <w:marRight w:val="0"/>
              <w:marTop w:val="0"/>
              <w:marBottom w:val="0"/>
              <w:divBdr>
                <w:top w:val="none" w:sz="0" w:space="0" w:color="auto"/>
                <w:left w:val="none" w:sz="0" w:space="0" w:color="auto"/>
                <w:bottom w:val="none" w:sz="0" w:space="0" w:color="auto"/>
                <w:right w:val="none" w:sz="0" w:space="0" w:color="auto"/>
              </w:divBdr>
            </w:div>
            <w:div w:id="960723555">
              <w:marLeft w:val="0"/>
              <w:marRight w:val="0"/>
              <w:marTop w:val="0"/>
              <w:marBottom w:val="0"/>
              <w:divBdr>
                <w:top w:val="none" w:sz="0" w:space="0" w:color="auto"/>
                <w:left w:val="none" w:sz="0" w:space="0" w:color="auto"/>
                <w:bottom w:val="none" w:sz="0" w:space="0" w:color="auto"/>
                <w:right w:val="none" w:sz="0" w:space="0" w:color="auto"/>
              </w:divBdr>
            </w:div>
            <w:div w:id="1156149093">
              <w:marLeft w:val="0"/>
              <w:marRight w:val="0"/>
              <w:marTop w:val="0"/>
              <w:marBottom w:val="0"/>
              <w:divBdr>
                <w:top w:val="none" w:sz="0" w:space="0" w:color="auto"/>
                <w:left w:val="none" w:sz="0" w:space="0" w:color="auto"/>
                <w:bottom w:val="none" w:sz="0" w:space="0" w:color="auto"/>
                <w:right w:val="none" w:sz="0" w:space="0" w:color="auto"/>
              </w:divBdr>
            </w:div>
            <w:div w:id="419065765">
              <w:marLeft w:val="0"/>
              <w:marRight w:val="0"/>
              <w:marTop w:val="0"/>
              <w:marBottom w:val="0"/>
              <w:divBdr>
                <w:top w:val="none" w:sz="0" w:space="0" w:color="auto"/>
                <w:left w:val="none" w:sz="0" w:space="0" w:color="auto"/>
                <w:bottom w:val="none" w:sz="0" w:space="0" w:color="auto"/>
                <w:right w:val="none" w:sz="0" w:space="0" w:color="auto"/>
              </w:divBdr>
            </w:div>
            <w:div w:id="761604540">
              <w:marLeft w:val="0"/>
              <w:marRight w:val="0"/>
              <w:marTop w:val="0"/>
              <w:marBottom w:val="0"/>
              <w:divBdr>
                <w:top w:val="none" w:sz="0" w:space="0" w:color="auto"/>
                <w:left w:val="none" w:sz="0" w:space="0" w:color="auto"/>
                <w:bottom w:val="none" w:sz="0" w:space="0" w:color="auto"/>
                <w:right w:val="none" w:sz="0" w:space="0" w:color="auto"/>
              </w:divBdr>
            </w:div>
            <w:div w:id="636186140">
              <w:marLeft w:val="0"/>
              <w:marRight w:val="0"/>
              <w:marTop w:val="0"/>
              <w:marBottom w:val="0"/>
              <w:divBdr>
                <w:top w:val="none" w:sz="0" w:space="0" w:color="auto"/>
                <w:left w:val="none" w:sz="0" w:space="0" w:color="auto"/>
                <w:bottom w:val="none" w:sz="0" w:space="0" w:color="auto"/>
                <w:right w:val="none" w:sz="0" w:space="0" w:color="auto"/>
              </w:divBdr>
            </w:div>
            <w:div w:id="1324432141">
              <w:marLeft w:val="0"/>
              <w:marRight w:val="0"/>
              <w:marTop w:val="0"/>
              <w:marBottom w:val="0"/>
              <w:divBdr>
                <w:top w:val="none" w:sz="0" w:space="0" w:color="auto"/>
                <w:left w:val="none" w:sz="0" w:space="0" w:color="auto"/>
                <w:bottom w:val="none" w:sz="0" w:space="0" w:color="auto"/>
                <w:right w:val="none" w:sz="0" w:space="0" w:color="auto"/>
              </w:divBdr>
            </w:div>
            <w:div w:id="2094692591">
              <w:marLeft w:val="0"/>
              <w:marRight w:val="0"/>
              <w:marTop w:val="0"/>
              <w:marBottom w:val="0"/>
              <w:divBdr>
                <w:top w:val="none" w:sz="0" w:space="0" w:color="auto"/>
                <w:left w:val="none" w:sz="0" w:space="0" w:color="auto"/>
                <w:bottom w:val="none" w:sz="0" w:space="0" w:color="auto"/>
                <w:right w:val="none" w:sz="0" w:space="0" w:color="auto"/>
              </w:divBdr>
            </w:div>
            <w:div w:id="372195869">
              <w:marLeft w:val="0"/>
              <w:marRight w:val="0"/>
              <w:marTop w:val="0"/>
              <w:marBottom w:val="0"/>
              <w:divBdr>
                <w:top w:val="none" w:sz="0" w:space="0" w:color="auto"/>
                <w:left w:val="none" w:sz="0" w:space="0" w:color="auto"/>
                <w:bottom w:val="none" w:sz="0" w:space="0" w:color="auto"/>
                <w:right w:val="none" w:sz="0" w:space="0" w:color="auto"/>
              </w:divBdr>
            </w:div>
            <w:div w:id="2014726364">
              <w:marLeft w:val="0"/>
              <w:marRight w:val="0"/>
              <w:marTop w:val="0"/>
              <w:marBottom w:val="0"/>
              <w:divBdr>
                <w:top w:val="none" w:sz="0" w:space="0" w:color="auto"/>
                <w:left w:val="none" w:sz="0" w:space="0" w:color="auto"/>
                <w:bottom w:val="none" w:sz="0" w:space="0" w:color="auto"/>
                <w:right w:val="none" w:sz="0" w:space="0" w:color="auto"/>
              </w:divBdr>
            </w:div>
            <w:div w:id="790785340">
              <w:marLeft w:val="0"/>
              <w:marRight w:val="0"/>
              <w:marTop w:val="0"/>
              <w:marBottom w:val="0"/>
              <w:divBdr>
                <w:top w:val="none" w:sz="0" w:space="0" w:color="auto"/>
                <w:left w:val="none" w:sz="0" w:space="0" w:color="auto"/>
                <w:bottom w:val="none" w:sz="0" w:space="0" w:color="auto"/>
                <w:right w:val="none" w:sz="0" w:space="0" w:color="auto"/>
              </w:divBdr>
            </w:div>
            <w:div w:id="744646606">
              <w:marLeft w:val="0"/>
              <w:marRight w:val="0"/>
              <w:marTop w:val="0"/>
              <w:marBottom w:val="0"/>
              <w:divBdr>
                <w:top w:val="none" w:sz="0" w:space="0" w:color="auto"/>
                <w:left w:val="none" w:sz="0" w:space="0" w:color="auto"/>
                <w:bottom w:val="none" w:sz="0" w:space="0" w:color="auto"/>
                <w:right w:val="none" w:sz="0" w:space="0" w:color="auto"/>
              </w:divBdr>
            </w:div>
            <w:div w:id="1717663312">
              <w:marLeft w:val="0"/>
              <w:marRight w:val="0"/>
              <w:marTop w:val="0"/>
              <w:marBottom w:val="0"/>
              <w:divBdr>
                <w:top w:val="none" w:sz="0" w:space="0" w:color="auto"/>
                <w:left w:val="none" w:sz="0" w:space="0" w:color="auto"/>
                <w:bottom w:val="none" w:sz="0" w:space="0" w:color="auto"/>
                <w:right w:val="none" w:sz="0" w:space="0" w:color="auto"/>
              </w:divBdr>
            </w:div>
            <w:div w:id="218442465">
              <w:marLeft w:val="0"/>
              <w:marRight w:val="0"/>
              <w:marTop w:val="0"/>
              <w:marBottom w:val="0"/>
              <w:divBdr>
                <w:top w:val="none" w:sz="0" w:space="0" w:color="auto"/>
                <w:left w:val="none" w:sz="0" w:space="0" w:color="auto"/>
                <w:bottom w:val="none" w:sz="0" w:space="0" w:color="auto"/>
                <w:right w:val="none" w:sz="0" w:space="0" w:color="auto"/>
              </w:divBdr>
            </w:div>
            <w:div w:id="5524538">
              <w:marLeft w:val="0"/>
              <w:marRight w:val="0"/>
              <w:marTop w:val="0"/>
              <w:marBottom w:val="0"/>
              <w:divBdr>
                <w:top w:val="none" w:sz="0" w:space="0" w:color="auto"/>
                <w:left w:val="none" w:sz="0" w:space="0" w:color="auto"/>
                <w:bottom w:val="none" w:sz="0" w:space="0" w:color="auto"/>
                <w:right w:val="none" w:sz="0" w:space="0" w:color="auto"/>
              </w:divBdr>
            </w:div>
            <w:div w:id="1619330957">
              <w:marLeft w:val="0"/>
              <w:marRight w:val="0"/>
              <w:marTop w:val="0"/>
              <w:marBottom w:val="0"/>
              <w:divBdr>
                <w:top w:val="none" w:sz="0" w:space="0" w:color="auto"/>
                <w:left w:val="none" w:sz="0" w:space="0" w:color="auto"/>
                <w:bottom w:val="none" w:sz="0" w:space="0" w:color="auto"/>
                <w:right w:val="none" w:sz="0" w:space="0" w:color="auto"/>
              </w:divBdr>
            </w:div>
            <w:div w:id="856582999">
              <w:marLeft w:val="0"/>
              <w:marRight w:val="0"/>
              <w:marTop w:val="0"/>
              <w:marBottom w:val="0"/>
              <w:divBdr>
                <w:top w:val="none" w:sz="0" w:space="0" w:color="auto"/>
                <w:left w:val="none" w:sz="0" w:space="0" w:color="auto"/>
                <w:bottom w:val="none" w:sz="0" w:space="0" w:color="auto"/>
                <w:right w:val="none" w:sz="0" w:space="0" w:color="auto"/>
              </w:divBdr>
            </w:div>
            <w:div w:id="267855358">
              <w:marLeft w:val="0"/>
              <w:marRight w:val="0"/>
              <w:marTop w:val="0"/>
              <w:marBottom w:val="0"/>
              <w:divBdr>
                <w:top w:val="none" w:sz="0" w:space="0" w:color="auto"/>
                <w:left w:val="none" w:sz="0" w:space="0" w:color="auto"/>
                <w:bottom w:val="none" w:sz="0" w:space="0" w:color="auto"/>
                <w:right w:val="none" w:sz="0" w:space="0" w:color="auto"/>
              </w:divBdr>
            </w:div>
            <w:div w:id="454175428">
              <w:marLeft w:val="0"/>
              <w:marRight w:val="0"/>
              <w:marTop w:val="0"/>
              <w:marBottom w:val="0"/>
              <w:divBdr>
                <w:top w:val="none" w:sz="0" w:space="0" w:color="auto"/>
                <w:left w:val="none" w:sz="0" w:space="0" w:color="auto"/>
                <w:bottom w:val="none" w:sz="0" w:space="0" w:color="auto"/>
                <w:right w:val="none" w:sz="0" w:space="0" w:color="auto"/>
              </w:divBdr>
            </w:div>
            <w:div w:id="782119379">
              <w:marLeft w:val="0"/>
              <w:marRight w:val="0"/>
              <w:marTop w:val="0"/>
              <w:marBottom w:val="0"/>
              <w:divBdr>
                <w:top w:val="none" w:sz="0" w:space="0" w:color="auto"/>
                <w:left w:val="none" w:sz="0" w:space="0" w:color="auto"/>
                <w:bottom w:val="none" w:sz="0" w:space="0" w:color="auto"/>
                <w:right w:val="none" w:sz="0" w:space="0" w:color="auto"/>
              </w:divBdr>
            </w:div>
            <w:div w:id="193617763">
              <w:marLeft w:val="0"/>
              <w:marRight w:val="0"/>
              <w:marTop w:val="0"/>
              <w:marBottom w:val="0"/>
              <w:divBdr>
                <w:top w:val="none" w:sz="0" w:space="0" w:color="auto"/>
                <w:left w:val="none" w:sz="0" w:space="0" w:color="auto"/>
                <w:bottom w:val="none" w:sz="0" w:space="0" w:color="auto"/>
                <w:right w:val="none" w:sz="0" w:space="0" w:color="auto"/>
              </w:divBdr>
            </w:div>
            <w:div w:id="1889534636">
              <w:marLeft w:val="0"/>
              <w:marRight w:val="0"/>
              <w:marTop w:val="0"/>
              <w:marBottom w:val="0"/>
              <w:divBdr>
                <w:top w:val="none" w:sz="0" w:space="0" w:color="auto"/>
                <w:left w:val="none" w:sz="0" w:space="0" w:color="auto"/>
                <w:bottom w:val="none" w:sz="0" w:space="0" w:color="auto"/>
                <w:right w:val="none" w:sz="0" w:space="0" w:color="auto"/>
              </w:divBdr>
            </w:div>
            <w:div w:id="387994522">
              <w:marLeft w:val="0"/>
              <w:marRight w:val="0"/>
              <w:marTop w:val="0"/>
              <w:marBottom w:val="0"/>
              <w:divBdr>
                <w:top w:val="none" w:sz="0" w:space="0" w:color="auto"/>
                <w:left w:val="none" w:sz="0" w:space="0" w:color="auto"/>
                <w:bottom w:val="none" w:sz="0" w:space="0" w:color="auto"/>
                <w:right w:val="none" w:sz="0" w:space="0" w:color="auto"/>
              </w:divBdr>
            </w:div>
            <w:div w:id="1413818490">
              <w:marLeft w:val="0"/>
              <w:marRight w:val="0"/>
              <w:marTop w:val="0"/>
              <w:marBottom w:val="0"/>
              <w:divBdr>
                <w:top w:val="none" w:sz="0" w:space="0" w:color="auto"/>
                <w:left w:val="none" w:sz="0" w:space="0" w:color="auto"/>
                <w:bottom w:val="none" w:sz="0" w:space="0" w:color="auto"/>
                <w:right w:val="none" w:sz="0" w:space="0" w:color="auto"/>
              </w:divBdr>
            </w:div>
            <w:div w:id="1873489979">
              <w:marLeft w:val="0"/>
              <w:marRight w:val="0"/>
              <w:marTop w:val="0"/>
              <w:marBottom w:val="0"/>
              <w:divBdr>
                <w:top w:val="none" w:sz="0" w:space="0" w:color="auto"/>
                <w:left w:val="none" w:sz="0" w:space="0" w:color="auto"/>
                <w:bottom w:val="none" w:sz="0" w:space="0" w:color="auto"/>
                <w:right w:val="none" w:sz="0" w:space="0" w:color="auto"/>
              </w:divBdr>
            </w:div>
            <w:div w:id="1723479906">
              <w:marLeft w:val="0"/>
              <w:marRight w:val="0"/>
              <w:marTop w:val="0"/>
              <w:marBottom w:val="0"/>
              <w:divBdr>
                <w:top w:val="none" w:sz="0" w:space="0" w:color="auto"/>
                <w:left w:val="none" w:sz="0" w:space="0" w:color="auto"/>
                <w:bottom w:val="none" w:sz="0" w:space="0" w:color="auto"/>
                <w:right w:val="none" w:sz="0" w:space="0" w:color="auto"/>
              </w:divBdr>
            </w:div>
            <w:div w:id="1379666542">
              <w:marLeft w:val="0"/>
              <w:marRight w:val="0"/>
              <w:marTop w:val="0"/>
              <w:marBottom w:val="0"/>
              <w:divBdr>
                <w:top w:val="none" w:sz="0" w:space="0" w:color="auto"/>
                <w:left w:val="none" w:sz="0" w:space="0" w:color="auto"/>
                <w:bottom w:val="none" w:sz="0" w:space="0" w:color="auto"/>
                <w:right w:val="none" w:sz="0" w:space="0" w:color="auto"/>
              </w:divBdr>
            </w:div>
            <w:div w:id="571085279">
              <w:marLeft w:val="0"/>
              <w:marRight w:val="0"/>
              <w:marTop w:val="0"/>
              <w:marBottom w:val="0"/>
              <w:divBdr>
                <w:top w:val="none" w:sz="0" w:space="0" w:color="auto"/>
                <w:left w:val="none" w:sz="0" w:space="0" w:color="auto"/>
                <w:bottom w:val="none" w:sz="0" w:space="0" w:color="auto"/>
                <w:right w:val="none" w:sz="0" w:space="0" w:color="auto"/>
              </w:divBdr>
            </w:div>
            <w:div w:id="617375548">
              <w:marLeft w:val="0"/>
              <w:marRight w:val="0"/>
              <w:marTop w:val="0"/>
              <w:marBottom w:val="0"/>
              <w:divBdr>
                <w:top w:val="none" w:sz="0" w:space="0" w:color="auto"/>
                <w:left w:val="none" w:sz="0" w:space="0" w:color="auto"/>
                <w:bottom w:val="none" w:sz="0" w:space="0" w:color="auto"/>
                <w:right w:val="none" w:sz="0" w:space="0" w:color="auto"/>
              </w:divBdr>
            </w:div>
            <w:div w:id="537359713">
              <w:marLeft w:val="0"/>
              <w:marRight w:val="0"/>
              <w:marTop w:val="0"/>
              <w:marBottom w:val="0"/>
              <w:divBdr>
                <w:top w:val="none" w:sz="0" w:space="0" w:color="auto"/>
                <w:left w:val="none" w:sz="0" w:space="0" w:color="auto"/>
                <w:bottom w:val="none" w:sz="0" w:space="0" w:color="auto"/>
                <w:right w:val="none" w:sz="0" w:space="0" w:color="auto"/>
              </w:divBdr>
            </w:div>
            <w:div w:id="929779728">
              <w:marLeft w:val="0"/>
              <w:marRight w:val="0"/>
              <w:marTop w:val="0"/>
              <w:marBottom w:val="0"/>
              <w:divBdr>
                <w:top w:val="none" w:sz="0" w:space="0" w:color="auto"/>
                <w:left w:val="none" w:sz="0" w:space="0" w:color="auto"/>
                <w:bottom w:val="none" w:sz="0" w:space="0" w:color="auto"/>
                <w:right w:val="none" w:sz="0" w:space="0" w:color="auto"/>
              </w:divBdr>
            </w:div>
            <w:div w:id="320238614">
              <w:marLeft w:val="0"/>
              <w:marRight w:val="0"/>
              <w:marTop w:val="0"/>
              <w:marBottom w:val="0"/>
              <w:divBdr>
                <w:top w:val="none" w:sz="0" w:space="0" w:color="auto"/>
                <w:left w:val="none" w:sz="0" w:space="0" w:color="auto"/>
                <w:bottom w:val="none" w:sz="0" w:space="0" w:color="auto"/>
                <w:right w:val="none" w:sz="0" w:space="0" w:color="auto"/>
              </w:divBdr>
            </w:div>
            <w:div w:id="143397210">
              <w:marLeft w:val="0"/>
              <w:marRight w:val="0"/>
              <w:marTop w:val="0"/>
              <w:marBottom w:val="0"/>
              <w:divBdr>
                <w:top w:val="none" w:sz="0" w:space="0" w:color="auto"/>
                <w:left w:val="none" w:sz="0" w:space="0" w:color="auto"/>
                <w:bottom w:val="none" w:sz="0" w:space="0" w:color="auto"/>
                <w:right w:val="none" w:sz="0" w:space="0" w:color="auto"/>
              </w:divBdr>
            </w:div>
            <w:div w:id="847139621">
              <w:marLeft w:val="0"/>
              <w:marRight w:val="0"/>
              <w:marTop w:val="0"/>
              <w:marBottom w:val="0"/>
              <w:divBdr>
                <w:top w:val="none" w:sz="0" w:space="0" w:color="auto"/>
                <w:left w:val="none" w:sz="0" w:space="0" w:color="auto"/>
                <w:bottom w:val="none" w:sz="0" w:space="0" w:color="auto"/>
                <w:right w:val="none" w:sz="0" w:space="0" w:color="auto"/>
              </w:divBdr>
            </w:div>
            <w:div w:id="1184176103">
              <w:marLeft w:val="0"/>
              <w:marRight w:val="0"/>
              <w:marTop w:val="0"/>
              <w:marBottom w:val="0"/>
              <w:divBdr>
                <w:top w:val="none" w:sz="0" w:space="0" w:color="auto"/>
                <w:left w:val="none" w:sz="0" w:space="0" w:color="auto"/>
                <w:bottom w:val="none" w:sz="0" w:space="0" w:color="auto"/>
                <w:right w:val="none" w:sz="0" w:space="0" w:color="auto"/>
              </w:divBdr>
            </w:div>
            <w:div w:id="97918675">
              <w:marLeft w:val="0"/>
              <w:marRight w:val="0"/>
              <w:marTop w:val="0"/>
              <w:marBottom w:val="0"/>
              <w:divBdr>
                <w:top w:val="none" w:sz="0" w:space="0" w:color="auto"/>
                <w:left w:val="none" w:sz="0" w:space="0" w:color="auto"/>
                <w:bottom w:val="none" w:sz="0" w:space="0" w:color="auto"/>
                <w:right w:val="none" w:sz="0" w:space="0" w:color="auto"/>
              </w:divBdr>
            </w:div>
            <w:div w:id="469328234">
              <w:marLeft w:val="0"/>
              <w:marRight w:val="0"/>
              <w:marTop w:val="0"/>
              <w:marBottom w:val="0"/>
              <w:divBdr>
                <w:top w:val="none" w:sz="0" w:space="0" w:color="auto"/>
                <w:left w:val="none" w:sz="0" w:space="0" w:color="auto"/>
                <w:bottom w:val="none" w:sz="0" w:space="0" w:color="auto"/>
                <w:right w:val="none" w:sz="0" w:space="0" w:color="auto"/>
              </w:divBdr>
            </w:div>
            <w:div w:id="1022971436">
              <w:marLeft w:val="0"/>
              <w:marRight w:val="0"/>
              <w:marTop w:val="0"/>
              <w:marBottom w:val="0"/>
              <w:divBdr>
                <w:top w:val="none" w:sz="0" w:space="0" w:color="auto"/>
                <w:left w:val="none" w:sz="0" w:space="0" w:color="auto"/>
                <w:bottom w:val="none" w:sz="0" w:space="0" w:color="auto"/>
                <w:right w:val="none" w:sz="0" w:space="0" w:color="auto"/>
              </w:divBdr>
            </w:div>
            <w:div w:id="507453272">
              <w:marLeft w:val="0"/>
              <w:marRight w:val="0"/>
              <w:marTop w:val="0"/>
              <w:marBottom w:val="0"/>
              <w:divBdr>
                <w:top w:val="none" w:sz="0" w:space="0" w:color="auto"/>
                <w:left w:val="none" w:sz="0" w:space="0" w:color="auto"/>
                <w:bottom w:val="none" w:sz="0" w:space="0" w:color="auto"/>
                <w:right w:val="none" w:sz="0" w:space="0" w:color="auto"/>
              </w:divBdr>
            </w:div>
            <w:div w:id="100342939">
              <w:marLeft w:val="0"/>
              <w:marRight w:val="0"/>
              <w:marTop w:val="0"/>
              <w:marBottom w:val="0"/>
              <w:divBdr>
                <w:top w:val="none" w:sz="0" w:space="0" w:color="auto"/>
                <w:left w:val="none" w:sz="0" w:space="0" w:color="auto"/>
                <w:bottom w:val="none" w:sz="0" w:space="0" w:color="auto"/>
                <w:right w:val="none" w:sz="0" w:space="0" w:color="auto"/>
              </w:divBdr>
            </w:div>
            <w:div w:id="89284">
              <w:marLeft w:val="0"/>
              <w:marRight w:val="0"/>
              <w:marTop w:val="0"/>
              <w:marBottom w:val="0"/>
              <w:divBdr>
                <w:top w:val="none" w:sz="0" w:space="0" w:color="auto"/>
                <w:left w:val="none" w:sz="0" w:space="0" w:color="auto"/>
                <w:bottom w:val="none" w:sz="0" w:space="0" w:color="auto"/>
                <w:right w:val="none" w:sz="0" w:space="0" w:color="auto"/>
              </w:divBdr>
            </w:div>
            <w:div w:id="1829855809">
              <w:marLeft w:val="0"/>
              <w:marRight w:val="0"/>
              <w:marTop w:val="0"/>
              <w:marBottom w:val="0"/>
              <w:divBdr>
                <w:top w:val="none" w:sz="0" w:space="0" w:color="auto"/>
                <w:left w:val="none" w:sz="0" w:space="0" w:color="auto"/>
                <w:bottom w:val="none" w:sz="0" w:space="0" w:color="auto"/>
                <w:right w:val="none" w:sz="0" w:space="0" w:color="auto"/>
              </w:divBdr>
            </w:div>
            <w:div w:id="178593255">
              <w:marLeft w:val="0"/>
              <w:marRight w:val="0"/>
              <w:marTop w:val="0"/>
              <w:marBottom w:val="0"/>
              <w:divBdr>
                <w:top w:val="none" w:sz="0" w:space="0" w:color="auto"/>
                <w:left w:val="none" w:sz="0" w:space="0" w:color="auto"/>
                <w:bottom w:val="none" w:sz="0" w:space="0" w:color="auto"/>
                <w:right w:val="none" w:sz="0" w:space="0" w:color="auto"/>
              </w:divBdr>
            </w:div>
            <w:div w:id="770203324">
              <w:marLeft w:val="0"/>
              <w:marRight w:val="0"/>
              <w:marTop w:val="0"/>
              <w:marBottom w:val="0"/>
              <w:divBdr>
                <w:top w:val="none" w:sz="0" w:space="0" w:color="auto"/>
                <w:left w:val="none" w:sz="0" w:space="0" w:color="auto"/>
                <w:bottom w:val="none" w:sz="0" w:space="0" w:color="auto"/>
                <w:right w:val="none" w:sz="0" w:space="0" w:color="auto"/>
              </w:divBdr>
            </w:div>
            <w:div w:id="1736050587">
              <w:marLeft w:val="0"/>
              <w:marRight w:val="0"/>
              <w:marTop w:val="0"/>
              <w:marBottom w:val="0"/>
              <w:divBdr>
                <w:top w:val="none" w:sz="0" w:space="0" w:color="auto"/>
                <w:left w:val="none" w:sz="0" w:space="0" w:color="auto"/>
                <w:bottom w:val="none" w:sz="0" w:space="0" w:color="auto"/>
                <w:right w:val="none" w:sz="0" w:space="0" w:color="auto"/>
              </w:divBdr>
            </w:div>
            <w:div w:id="1107432553">
              <w:marLeft w:val="0"/>
              <w:marRight w:val="0"/>
              <w:marTop w:val="0"/>
              <w:marBottom w:val="0"/>
              <w:divBdr>
                <w:top w:val="none" w:sz="0" w:space="0" w:color="auto"/>
                <w:left w:val="none" w:sz="0" w:space="0" w:color="auto"/>
                <w:bottom w:val="none" w:sz="0" w:space="0" w:color="auto"/>
                <w:right w:val="none" w:sz="0" w:space="0" w:color="auto"/>
              </w:divBdr>
            </w:div>
            <w:div w:id="500314170">
              <w:marLeft w:val="0"/>
              <w:marRight w:val="0"/>
              <w:marTop w:val="0"/>
              <w:marBottom w:val="0"/>
              <w:divBdr>
                <w:top w:val="none" w:sz="0" w:space="0" w:color="auto"/>
                <w:left w:val="none" w:sz="0" w:space="0" w:color="auto"/>
                <w:bottom w:val="none" w:sz="0" w:space="0" w:color="auto"/>
                <w:right w:val="none" w:sz="0" w:space="0" w:color="auto"/>
              </w:divBdr>
            </w:div>
            <w:div w:id="1233392111">
              <w:marLeft w:val="0"/>
              <w:marRight w:val="0"/>
              <w:marTop w:val="0"/>
              <w:marBottom w:val="0"/>
              <w:divBdr>
                <w:top w:val="none" w:sz="0" w:space="0" w:color="auto"/>
                <w:left w:val="none" w:sz="0" w:space="0" w:color="auto"/>
                <w:bottom w:val="none" w:sz="0" w:space="0" w:color="auto"/>
                <w:right w:val="none" w:sz="0" w:space="0" w:color="auto"/>
              </w:divBdr>
            </w:div>
            <w:div w:id="120344402">
              <w:marLeft w:val="0"/>
              <w:marRight w:val="0"/>
              <w:marTop w:val="0"/>
              <w:marBottom w:val="0"/>
              <w:divBdr>
                <w:top w:val="none" w:sz="0" w:space="0" w:color="auto"/>
                <w:left w:val="none" w:sz="0" w:space="0" w:color="auto"/>
                <w:bottom w:val="none" w:sz="0" w:space="0" w:color="auto"/>
                <w:right w:val="none" w:sz="0" w:space="0" w:color="auto"/>
              </w:divBdr>
            </w:div>
            <w:div w:id="429546531">
              <w:marLeft w:val="0"/>
              <w:marRight w:val="0"/>
              <w:marTop w:val="0"/>
              <w:marBottom w:val="0"/>
              <w:divBdr>
                <w:top w:val="none" w:sz="0" w:space="0" w:color="auto"/>
                <w:left w:val="none" w:sz="0" w:space="0" w:color="auto"/>
                <w:bottom w:val="none" w:sz="0" w:space="0" w:color="auto"/>
                <w:right w:val="none" w:sz="0" w:space="0" w:color="auto"/>
              </w:divBdr>
            </w:div>
            <w:div w:id="1075779321">
              <w:marLeft w:val="0"/>
              <w:marRight w:val="0"/>
              <w:marTop w:val="0"/>
              <w:marBottom w:val="0"/>
              <w:divBdr>
                <w:top w:val="none" w:sz="0" w:space="0" w:color="auto"/>
                <w:left w:val="none" w:sz="0" w:space="0" w:color="auto"/>
                <w:bottom w:val="none" w:sz="0" w:space="0" w:color="auto"/>
                <w:right w:val="none" w:sz="0" w:space="0" w:color="auto"/>
              </w:divBdr>
            </w:div>
            <w:div w:id="1870869710">
              <w:marLeft w:val="0"/>
              <w:marRight w:val="0"/>
              <w:marTop w:val="0"/>
              <w:marBottom w:val="0"/>
              <w:divBdr>
                <w:top w:val="none" w:sz="0" w:space="0" w:color="auto"/>
                <w:left w:val="none" w:sz="0" w:space="0" w:color="auto"/>
                <w:bottom w:val="none" w:sz="0" w:space="0" w:color="auto"/>
                <w:right w:val="none" w:sz="0" w:space="0" w:color="auto"/>
              </w:divBdr>
            </w:div>
            <w:div w:id="1791321915">
              <w:marLeft w:val="0"/>
              <w:marRight w:val="0"/>
              <w:marTop w:val="0"/>
              <w:marBottom w:val="0"/>
              <w:divBdr>
                <w:top w:val="none" w:sz="0" w:space="0" w:color="auto"/>
                <w:left w:val="none" w:sz="0" w:space="0" w:color="auto"/>
                <w:bottom w:val="none" w:sz="0" w:space="0" w:color="auto"/>
                <w:right w:val="none" w:sz="0" w:space="0" w:color="auto"/>
              </w:divBdr>
            </w:div>
            <w:div w:id="1692796207">
              <w:marLeft w:val="0"/>
              <w:marRight w:val="0"/>
              <w:marTop w:val="0"/>
              <w:marBottom w:val="0"/>
              <w:divBdr>
                <w:top w:val="none" w:sz="0" w:space="0" w:color="auto"/>
                <w:left w:val="none" w:sz="0" w:space="0" w:color="auto"/>
                <w:bottom w:val="none" w:sz="0" w:space="0" w:color="auto"/>
                <w:right w:val="none" w:sz="0" w:space="0" w:color="auto"/>
              </w:divBdr>
            </w:div>
            <w:div w:id="1868592921">
              <w:marLeft w:val="0"/>
              <w:marRight w:val="0"/>
              <w:marTop w:val="0"/>
              <w:marBottom w:val="0"/>
              <w:divBdr>
                <w:top w:val="none" w:sz="0" w:space="0" w:color="auto"/>
                <w:left w:val="none" w:sz="0" w:space="0" w:color="auto"/>
                <w:bottom w:val="none" w:sz="0" w:space="0" w:color="auto"/>
                <w:right w:val="none" w:sz="0" w:space="0" w:color="auto"/>
              </w:divBdr>
            </w:div>
            <w:div w:id="689263189">
              <w:marLeft w:val="0"/>
              <w:marRight w:val="0"/>
              <w:marTop w:val="0"/>
              <w:marBottom w:val="0"/>
              <w:divBdr>
                <w:top w:val="none" w:sz="0" w:space="0" w:color="auto"/>
                <w:left w:val="none" w:sz="0" w:space="0" w:color="auto"/>
                <w:bottom w:val="none" w:sz="0" w:space="0" w:color="auto"/>
                <w:right w:val="none" w:sz="0" w:space="0" w:color="auto"/>
              </w:divBdr>
            </w:div>
            <w:div w:id="534579685">
              <w:marLeft w:val="0"/>
              <w:marRight w:val="0"/>
              <w:marTop w:val="0"/>
              <w:marBottom w:val="0"/>
              <w:divBdr>
                <w:top w:val="none" w:sz="0" w:space="0" w:color="auto"/>
                <w:left w:val="none" w:sz="0" w:space="0" w:color="auto"/>
                <w:bottom w:val="none" w:sz="0" w:space="0" w:color="auto"/>
                <w:right w:val="none" w:sz="0" w:space="0" w:color="auto"/>
              </w:divBdr>
            </w:div>
            <w:div w:id="298071207">
              <w:marLeft w:val="0"/>
              <w:marRight w:val="0"/>
              <w:marTop w:val="0"/>
              <w:marBottom w:val="0"/>
              <w:divBdr>
                <w:top w:val="none" w:sz="0" w:space="0" w:color="auto"/>
                <w:left w:val="none" w:sz="0" w:space="0" w:color="auto"/>
                <w:bottom w:val="none" w:sz="0" w:space="0" w:color="auto"/>
                <w:right w:val="none" w:sz="0" w:space="0" w:color="auto"/>
              </w:divBdr>
            </w:div>
            <w:div w:id="67193240">
              <w:marLeft w:val="0"/>
              <w:marRight w:val="0"/>
              <w:marTop w:val="0"/>
              <w:marBottom w:val="0"/>
              <w:divBdr>
                <w:top w:val="none" w:sz="0" w:space="0" w:color="auto"/>
                <w:left w:val="none" w:sz="0" w:space="0" w:color="auto"/>
                <w:bottom w:val="none" w:sz="0" w:space="0" w:color="auto"/>
                <w:right w:val="none" w:sz="0" w:space="0" w:color="auto"/>
              </w:divBdr>
            </w:div>
            <w:div w:id="1759449874">
              <w:marLeft w:val="0"/>
              <w:marRight w:val="0"/>
              <w:marTop w:val="0"/>
              <w:marBottom w:val="0"/>
              <w:divBdr>
                <w:top w:val="none" w:sz="0" w:space="0" w:color="auto"/>
                <w:left w:val="none" w:sz="0" w:space="0" w:color="auto"/>
                <w:bottom w:val="none" w:sz="0" w:space="0" w:color="auto"/>
                <w:right w:val="none" w:sz="0" w:space="0" w:color="auto"/>
              </w:divBdr>
            </w:div>
            <w:div w:id="383606361">
              <w:marLeft w:val="0"/>
              <w:marRight w:val="0"/>
              <w:marTop w:val="0"/>
              <w:marBottom w:val="0"/>
              <w:divBdr>
                <w:top w:val="none" w:sz="0" w:space="0" w:color="auto"/>
                <w:left w:val="none" w:sz="0" w:space="0" w:color="auto"/>
                <w:bottom w:val="none" w:sz="0" w:space="0" w:color="auto"/>
                <w:right w:val="none" w:sz="0" w:space="0" w:color="auto"/>
              </w:divBdr>
            </w:div>
            <w:div w:id="268125528">
              <w:marLeft w:val="0"/>
              <w:marRight w:val="0"/>
              <w:marTop w:val="0"/>
              <w:marBottom w:val="0"/>
              <w:divBdr>
                <w:top w:val="none" w:sz="0" w:space="0" w:color="auto"/>
                <w:left w:val="none" w:sz="0" w:space="0" w:color="auto"/>
                <w:bottom w:val="none" w:sz="0" w:space="0" w:color="auto"/>
                <w:right w:val="none" w:sz="0" w:space="0" w:color="auto"/>
              </w:divBdr>
            </w:div>
            <w:div w:id="1591617908">
              <w:marLeft w:val="0"/>
              <w:marRight w:val="0"/>
              <w:marTop w:val="0"/>
              <w:marBottom w:val="0"/>
              <w:divBdr>
                <w:top w:val="none" w:sz="0" w:space="0" w:color="auto"/>
                <w:left w:val="none" w:sz="0" w:space="0" w:color="auto"/>
                <w:bottom w:val="none" w:sz="0" w:space="0" w:color="auto"/>
                <w:right w:val="none" w:sz="0" w:space="0" w:color="auto"/>
              </w:divBdr>
            </w:div>
            <w:div w:id="1247499728">
              <w:marLeft w:val="0"/>
              <w:marRight w:val="0"/>
              <w:marTop w:val="0"/>
              <w:marBottom w:val="0"/>
              <w:divBdr>
                <w:top w:val="none" w:sz="0" w:space="0" w:color="auto"/>
                <w:left w:val="none" w:sz="0" w:space="0" w:color="auto"/>
                <w:bottom w:val="none" w:sz="0" w:space="0" w:color="auto"/>
                <w:right w:val="none" w:sz="0" w:space="0" w:color="auto"/>
              </w:divBdr>
            </w:div>
            <w:div w:id="1047532550">
              <w:marLeft w:val="0"/>
              <w:marRight w:val="0"/>
              <w:marTop w:val="0"/>
              <w:marBottom w:val="0"/>
              <w:divBdr>
                <w:top w:val="none" w:sz="0" w:space="0" w:color="auto"/>
                <w:left w:val="none" w:sz="0" w:space="0" w:color="auto"/>
                <w:bottom w:val="none" w:sz="0" w:space="0" w:color="auto"/>
                <w:right w:val="none" w:sz="0" w:space="0" w:color="auto"/>
              </w:divBdr>
            </w:div>
            <w:div w:id="1061563065">
              <w:marLeft w:val="0"/>
              <w:marRight w:val="0"/>
              <w:marTop w:val="0"/>
              <w:marBottom w:val="0"/>
              <w:divBdr>
                <w:top w:val="none" w:sz="0" w:space="0" w:color="auto"/>
                <w:left w:val="none" w:sz="0" w:space="0" w:color="auto"/>
                <w:bottom w:val="none" w:sz="0" w:space="0" w:color="auto"/>
                <w:right w:val="none" w:sz="0" w:space="0" w:color="auto"/>
              </w:divBdr>
            </w:div>
            <w:div w:id="55052012">
              <w:marLeft w:val="0"/>
              <w:marRight w:val="0"/>
              <w:marTop w:val="0"/>
              <w:marBottom w:val="0"/>
              <w:divBdr>
                <w:top w:val="none" w:sz="0" w:space="0" w:color="auto"/>
                <w:left w:val="none" w:sz="0" w:space="0" w:color="auto"/>
                <w:bottom w:val="none" w:sz="0" w:space="0" w:color="auto"/>
                <w:right w:val="none" w:sz="0" w:space="0" w:color="auto"/>
              </w:divBdr>
            </w:div>
            <w:div w:id="419717029">
              <w:marLeft w:val="0"/>
              <w:marRight w:val="0"/>
              <w:marTop w:val="0"/>
              <w:marBottom w:val="0"/>
              <w:divBdr>
                <w:top w:val="none" w:sz="0" w:space="0" w:color="auto"/>
                <w:left w:val="none" w:sz="0" w:space="0" w:color="auto"/>
                <w:bottom w:val="none" w:sz="0" w:space="0" w:color="auto"/>
                <w:right w:val="none" w:sz="0" w:space="0" w:color="auto"/>
              </w:divBdr>
            </w:div>
            <w:div w:id="1614628890">
              <w:marLeft w:val="0"/>
              <w:marRight w:val="0"/>
              <w:marTop w:val="0"/>
              <w:marBottom w:val="0"/>
              <w:divBdr>
                <w:top w:val="none" w:sz="0" w:space="0" w:color="auto"/>
                <w:left w:val="none" w:sz="0" w:space="0" w:color="auto"/>
                <w:bottom w:val="none" w:sz="0" w:space="0" w:color="auto"/>
                <w:right w:val="none" w:sz="0" w:space="0" w:color="auto"/>
              </w:divBdr>
            </w:div>
            <w:div w:id="926767880">
              <w:marLeft w:val="0"/>
              <w:marRight w:val="0"/>
              <w:marTop w:val="0"/>
              <w:marBottom w:val="0"/>
              <w:divBdr>
                <w:top w:val="none" w:sz="0" w:space="0" w:color="auto"/>
                <w:left w:val="none" w:sz="0" w:space="0" w:color="auto"/>
                <w:bottom w:val="none" w:sz="0" w:space="0" w:color="auto"/>
                <w:right w:val="none" w:sz="0" w:space="0" w:color="auto"/>
              </w:divBdr>
            </w:div>
            <w:div w:id="1546600586">
              <w:marLeft w:val="0"/>
              <w:marRight w:val="0"/>
              <w:marTop w:val="0"/>
              <w:marBottom w:val="0"/>
              <w:divBdr>
                <w:top w:val="none" w:sz="0" w:space="0" w:color="auto"/>
                <w:left w:val="none" w:sz="0" w:space="0" w:color="auto"/>
                <w:bottom w:val="none" w:sz="0" w:space="0" w:color="auto"/>
                <w:right w:val="none" w:sz="0" w:space="0" w:color="auto"/>
              </w:divBdr>
            </w:div>
            <w:div w:id="7147895">
              <w:marLeft w:val="0"/>
              <w:marRight w:val="0"/>
              <w:marTop w:val="0"/>
              <w:marBottom w:val="0"/>
              <w:divBdr>
                <w:top w:val="none" w:sz="0" w:space="0" w:color="auto"/>
                <w:left w:val="none" w:sz="0" w:space="0" w:color="auto"/>
                <w:bottom w:val="none" w:sz="0" w:space="0" w:color="auto"/>
                <w:right w:val="none" w:sz="0" w:space="0" w:color="auto"/>
              </w:divBdr>
            </w:div>
            <w:div w:id="534998377">
              <w:marLeft w:val="0"/>
              <w:marRight w:val="0"/>
              <w:marTop w:val="0"/>
              <w:marBottom w:val="0"/>
              <w:divBdr>
                <w:top w:val="none" w:sz="0" w:space="0" w:color="auto"/>
                <w:left w:val="none" w:sz="0" w:space="0" w:color="auto"/>
                <w:bottom w:val="none" w:sz="0" w:space="0" w:color="auto"/>
                <w:right w:val="none" w:sz="0" w:space="0" w:color="auto"/>
              </w:divBdr>
            </w:div>
            <w:div w:id="1836450915">
              <w:marLeft w:val="0"/>
              <w:marRight w:val="0"/>
              <w:marTop w:val="0"/>
              <w:marBottom w:val="0"/>
              <w:divBdr>
                <w:top w:val="none" w:sz="0" w:space="0" w:color="auto"/>
                <w:left w:val="none" w:sz="0" w:space="0" w:color="auto"/>
                <w:bottom w:val="none" w:sz="0" w:space="0" w:color="auto"/>
                <w:right w:val="none" w:sz="0" w:space="0" w:color="auto"/>
              </w:divBdr>
            </w:div>
            <w:div w:id="1126317220">
              <w:marLeft w:val="0"/>
              <w:marRight w:val="0"/>
              <w:marTop w:val="0"/>
              <w:marBottom w:val="0"/>
              <w:divBdr>
                <w:top w:val="none" w:sz="0" w:space="0" w:color="auto"/>
                <w:left w:val="none" w:sz="0" w:space="0" w:color="auto"/>
                <w:bottom w:val="none" w:sz="0" w:space="0" w:color="auto"/>
                <w:right w:val="none" w:sz="0" w:space="0" w:color="auto"/>
              </w:divBdr>
            </w:div>
            <w:div w:id="1823043851">
              <w:marLeft w:val="0"/>
              <w:marRight w:val="0"/>
              <w:marTop w:val="0"/>
              <w:marBottom w:val="0"/>
              <w:divBdr>
                <w:top w:val="none" w:sz="0" w:space="0" w:color="auto"/>
                <w:left w:val="none" w:sz="0" w:space="0" w:color="auto"/>
                <w:bottom w:val="none" w:sz="0" w:space="0" w:color="auto"/>
                <w:right w:val="none" w:sz="0" w:space="0" w:color="auto"/>
              </w:divBdr>
            </w:div>
            <w:div w:id="1531918704">
              <w:marLeft w:val="0"/>
              <w:marRight w:val="0"/>
              <w:marTop w:val="0"/>
              <w:marBottom w:val="0"/>
              <w:divBdr>
                <w:top w:val="none" w:sz="0" w:space="0" w:color="auto"/>
                <w:left w:val="none" w:sz="0" w:space="0" w:color="auto"/>
                <w:bottom w:val="none" w:sz="0" w:space="0" w:color="auto"/>
                <w:right w:val="none" w:sz="0" w:space="0" w:color="auto"/>
              </w:divBdr>
            </w:div>
            <w:div w:id="291904660">
              <w:marLeft w:val="0"/>
              <w:marRight w:val="0"/>
              <w:marTop w:val="0"/>
              <w:marBottom w:val="0"/>
              <w:divBdr>
                <w:top w:val="none" w:sz="0" w:space="0" w:color="auto"/>
                <w:left w:val="none" w:sz="0" w:space="0" w:color="auto"/>
                <w:bottom w:val="none" w:sz="0" w:space="0" w:color="auto"/>
                <w:right w:val="none" w:sz="0" w:space="0" w:color="auto"/>
              </w:divBdr>
            </w:div>
            <w:div w:id="1874149728">
              <w:marLeft w:val="0"/>
              <w:marRight w:val="0"/>
              <w:marTop w:val="0"/>
              <w:marBottom w:val="0"/>
              <w:divBdr>
                <w:top w:val="none" w:sz="0" w:space="0" w:color="auto"/>
                <w:left w:val="none" w:sz="0" w:space="0" w:color="auto"/>
                <w:bottom w:val="none" w:sz="0" w:space="0" w:color="auto"/>
                <w:right w:val="none" w:sz="0" w:space="0" w:color="auto"/>
              </w:divBdr>
            </w:div>
            <w:div w:id="625164025">
              <w:marLeft w:val="0"/>
              <w:marRight w:val="0"/>
              <w:marTop w:val="0"/>
              <w:marBottom w:val="0"/>
              <w:divBdr>
                <w:top w:val="none" w:sz="0" w:space="0" w:color="auto"/>
                <w:left w:val="none" w:sz="0" w:space="0" w:color="auto"/>
                <w:bottom w:val="none" w:sz="0" w:space="0" w:color="auto"/>
                <w:right w:val="none" w:sz="0" w:space="0" w:color="auto"/>
              </w:divBdr>
            </w:div>
            <w:div w:id="1777824324">
              <w:marLeft w:val="0"/>
              <w:marRight w:val="0"/>
              <w:marTop w:val="0"/>
              <w:marBottom w:val="0"/>
              <w:divBdr>
                <w:top w:val="none" w:sz="0" w:space="0" w:color="auto"/>
                <w:left w:val="none" w:sz="0" w:space="0" w:color="auto"/>
                <w:bottom w:val="none" w:sz="0" w:space="0" w:color="auto"/>
                <w:right w:val="none" w:sz="0" w:space="0" w:color="auto"/>
              </w:divBdr>
            </w:div>
            <w:div w:id="1010184850">
              <w:marLeft w:val="0"/>
              <w:marRight w:val="0"/>
              <w:marTop w:val="0"/>
              <w:marBottom w:val="0"/>
              <w:divBdr>
                <w:top w:val="none" w:sz="0" w:space="0" w:color="auto"/>
                <w:left w:val="none" w:sz="0" w:space="0" w:color="auto"/>
                <w:bottom w:val="none" w:sz="0" w:space="0" w:color="auto"/>
                <w:right w:val="none" w:sz="0" w:space="0" w:color="auto"/>
              </w:divBdr>
            </w:div>
            <w:div w:id="450978853">
              <w:marLeft w:val="0"/>
              <w:marRight w:val="0"/>
              <w:marTop w:val="0"/>
              <w:marBottom w:val="0"/>
              <w:divBdr>
                <w:top w:val="none" w:sz="0" w:space="0" w:color="auto"/>
                <w:left w:val="none" w:sz="0" w:space="0" w:color="auto"/>
                <w:bottom w:val="none" w:sz="0" w:space="0" w:color="auto"/>
                <w:right w:val="none" w:sz="0" w:space="0" w:color="auto"/>
              </w:divBdr>
            </w:div>
            <w:div w:id="186650101">
              <w:marLeft w:val="0"/>
              <w:marRight w:val="0"/>
              <w:marTop w:val="0"/>
              <w:marBottom w:val="0"/>
              <w:divBdr>
                <w:top w:val="none" w:sz="0" w:space="0" w:color="auto"/>
                <w:left w:val="none" w:sz="0" w:space="0" w:color="auto"/>
                <w:bottom w:val="none" w:sz="0" w:space="0" w:color="auto"/>
                <w:right w:val="none" w:sz="0" w:space="0" w:color="auto"/>
              </w:divBdr>
            </w:div>
            <w:div w:id="113064976">
              <w:marLeft w:val="0"/>
              <w:marRight w:val="0"/>
              <w:marTop w:val="0"/>
              <w:marBottom w:val="0"/>
              <w:divBdr>
                <w:top w:val="none" w:sz="0" w:space="0" w:color="auto"/>
                <w:left w:val="none" w:sz="0" w:space="0" w:color="auto"/>
                <w:bottom w:val="none" w:sz="0" w:space="0" w:color="auto"/>
                <w:right w:val="none" w:sz="0" w:space="0" w:color="auto"/>
              </w:divBdr>
            </w:div>
            <w:div w:id="972369457">
              <w:marLeft w:val="0"/>
              <w:marRight w:val="0"/>
              <w:marTop w:val="0"/>
              <w:marBottom w:val="0"/>
              <w:divBdr>
                <w:top w:val="none" w:sz="0" w:space="0" w:color="auto"/>
                <w:left w:val="none" w:sz="0" w:space="0" w:color="auto"/>
                <w:bottom w:val="none" w:sz="0" w:space="0" w:color="auto"/>
                <w:right w:val="none" w:sz="0" w:space="0" w:color="auto"/>
              </w:divBdr>
            </w:div>
            <w:div w:id="392196592">
              <w:marLeft w:val="0"/>
              <w:marRight w:val="0"/>
              <w:marTop w:val="0"/>
              <w:marBottom w:val="0"/>
              <w:divBdr>
                <w:top w:val="none" w:sz="0" w:space="0" w:color="auto"/>
                <w:left w:val="none" w:sz="0" w:space="0" w:color="auto"/>
                <w:bottom w:val="none" w:sz="0" w:space="0" w:color="auto"/>
                <w:right w:val="none" w:sz="0" w:space="0" w:color="auto"/>
              </w:divBdr>
            </w:div>
            <w:div w:id="662852163">
              <w:marLeft w:val="0"/>
              <w:marRight w:val="0"/>
              <w:marTop w:val="0"/>
              <w:marBottom w:val="0"/>
              <w:divBdr>
                <w:top w:val="none" w:sz="0" w:space="0" w:color="auto"/>
                <w:left w:val="none" w:sz="0" w:space="0" w:color="auto"/>
                <w:bottom w:val="none" w:sz="0" w:space="0" w:color="auto"/>
                <w:right w:val="none" w:sz="0" w:space="0" w:color="auto"/>
              </w:divBdr>
            </w:div>
            <w:div w:id="2056460832">
              <w:marLeft w:val="0"/>
              <w:marRight w:val="0"/>
              <w:marTop w:val="0"/>
              <w:marBottom w:val="0"/>
              <w:divBdr>
                <w:top w:val="none" w:sz="0" w:space="0" w:color="auto"/>
                <w:left w:val="none" w:sz="0" w:space="0" w:color="auto"/>
                <w:bottom w:val="none" w:sz="0" w:space="0" w:color="auto"/>
                <w:right w:val="none" w:sz="0" w:space="0" w:color="auto"/>
              </w:divBdr>
            </w:div>
            <w:div w:id="1177770864">
              <w:marLeft w:val="0"/>
              <w:marRight w:val="0"/>
              <w:marTop w:val="0"/>
              <w:marBottom w:val="0"/>
              <w:divBdr>
                <w:top w:val="none" w:sz="0" w:space="0" w:color="auto"/>
                <w:left w:val="none" w:sz="0" w:space="0" w:color="auto"/>
                <w:bottom w:val="none" w:sz="0" w:space="0" w:color="auto"/>
                <w:right w:val="none" w:sz="0" w:space="0" w:color="auto"/>
              </w:divBdr>
            </w:div>
            <w:div w:id="2090613719">
              <w:marLeft w:val="0"/>
              <w:marRight w:val="0"/>
              <w:marTop w:val="0"/>
              <w:marBottom w:val="0"/>
              <w:divBdr>
                <w:top w:val="none" w:sz="0" w:space="0" w:color="auto"/>
                <w:left w:val="none" w:sz="0" w:space="0" w:color="auto"/>
                <w:bottom w:val="none" w:sz="0" w:space="0" w:color="auto"/>
                <w:right w:val="none" w:sz="0" w:space="0" w:color="auto"/>
              </w:divBdr>
            </w:div>
            <w:div w:id="1224370171">
              <w:marLeft w:val="0"/>
              <w:marRight w:val="0"/>
              <w:marTop w:val="0"/>
              <w:marBottom w:val="0"/>
              <w:divBdr>
                <w:top w:val="none" w:sz="0" w:space="0" w:color="auto"/>
                <w:left w:val="none" w:sz="0" w:space="0" w:color="auto"/>
                <w:bottom w:val="none" w:sz="0" w:space="0" w:color="auto"/>
                <w:right w:val="none" w:sz="0" w:space="0" w:color="auto"/>
              </w:divBdr>
            </w:div>
            <w:div w:id="559289643">
              <w:marLeft w:val="0"/>
              <w:marRight w:val="0"/>
              <w:marTop w:val="0"/>
              <w:marBottom w:val="0"/>
              <w:divBdr>
                <w:top w:val="none" w:sz="0" w:space="0" w:color="auto"/>
                <w:left w:val="none" w:sz="0" w:space="0" w:color="auto"/>
                <w:bottom w:val="none" w:sz="0" w:space="0" w:color="auto"/>
                <w:right w:val="none" w:sz="0" w:space="0" w:color="auto"/>
              </w:divBdr>
            </w:div>
            <w:div w:id="787088916">
              <w:marLeft w:val="0"/>
              <w:marRight w:val="0"/>
              <w:marTop w:val="0"/>
              <w:marBottom w:val="0"/>
              <w:divBdr>
                <w:top w:val="none" w:sz="0" w:space="0" w:color="auto"/>
                <w:left w:val="none" w:sz="0" w:space="0" w:color="auto"/>
                <w:bottom w:val="none" w:sz="0" w:space="0" w:color="auto"/>
                <w:right w:val="none" w:sz="0" w:space="0" w:color="auto"/>
              </w:divBdr>
            </w:div>
            <w:div w:id="972444427">
              <w:marLeft w:val="0"/>
              <w:marRight w:val="0"/>
              <w:marTop w:val="0"/>
              <w:marBottom w:val="0"/>
              <w:divBdr>
                <w:top w:val="none" w:sz="0" w:space="0" w:color="auto"/>
                <w:left w:val="none" w:sz="0" w:space="0" w:color="auto"/>
                <w:bottom w:val="none" w:sz="0" w:space="0" w:color="auto"/>
                <w:right w:val="none" w:sz="0" w:space="0" w:color="auto"/>
              </w:divBdr>
            </w:div>
            <w:div w:id="1876115591">
              <w:marLeft w:val="0"/>
              <w:marRight w:val="0"/>
              <w:marTop w:val="0"/>
              <w:marBottom w:val="0"/>
              <w:divBdr>
                <w:top w:val="none" w:sz="0" w:space="0" w:color="auto"/>
                <w:left w:val="none" w:sz="0" w:space="0" w:color="auto"/>
                <w:bottom w:val="none" w:sz="0" w:space="0" w:color="auto"/>
                <w:right w:val="none" w:sz="0" w:space="0" w:color="auto"/>
              </w:divBdr>
            </w:div>
            <w:div w:id="257760011">
              <w:marLeft w:val="0"/>
              <w:marRight w:val="0"/>
              <w:marTop w:val="0"/>
              <w:marBottom w:val="0"/>
              <w:divBdr>
                <w:top w:val="none" w:sz="0" w:space="0" w:color="auto"/>
                <w:left w:val="none" w:sz="0" w:space="0" w:color="auto"/>
                <w:bottom w:val="none" w:sz="0" w:space="0" w:color="auto"/>
                <w:right w:val="none" w:sz="0" w:space="0" w:color="auto"/>
              </w:divBdr>
            </w:div>
            <w:div w:id="68895111">
              <w:marLeft w:val="0"/>
              <w:marRight w:val="0"/>
              <w:marTop w:val="0"/>
              <w:marBottom w:val="0"/>
              <w:divBdr>
                <w:top w:val="none" w:sz="0" w:space="0" w:color="auto"/>
                <w:left w:val="none" w:sz="0" w:space="0" w:color="auto"/>
                <w:bottom w:val="none" w:sz="0" w:space="0" w:color="auto"/>
                <w:right w:val="none" w:sz="0" w:space="0" w:color="auto"/>
              </w:divBdr>
            </w:div>
            <w:div w:id="99306058">
              <w:marLeft w:val="0"/>
              <w:marRight w:val="0"/>
              <w:marTop w:val="0"/>
              <w:marBottom w:val="0"/>
              <w:divBdr>
                <w:top w:val="none" w:sz="0" w:space="0" w:color="auto"/>
                <w:left w:val="none" w:sz="0" w:space="0" w:color="auto"/>
                <w:bottom w:val="none" w:sz="0" w:space="0" w:color="auto"/>
                <w:right w:val="none" w:sz="0" w:space="0" w:color="auto"/>
              </w:divBdr>
            </w:div>
            <w:div w:id="522792025">
              <w:marLeft w:val="0"/>
              <w:marRight w:val="0"/>
              <w:marTop w:val="0"/>
              <w:marBottom w:val="0"/>
              <w:divBdr>
                <w:top w:val="none" w:sz="0" w:space="0" w:color="auto"/>
                <w:left w:val="none" w:sz="0" w:space="0" w:color="auto"/>
                <w:bottom w:val="none" w:sz="0" w:space="0" w:color="auto"/>
                <w:right w:val="none" w:sz="0" w:space="0" w:color="auto"/>
              </w:divBdr>
            </w:div>
            <w:div w:id="1828397455">
              <w:marLeft w:val="0"/>
              <w:marRight w:val="0"/>
              <w:marTop w:val="0"/>
              <w:marBottom w:val="0"/>
              <w:divBdr>
                <w:top w:val="none" w:sz="0" w:space="0" w:color="auto"/>
                <w:left w:val="none" w:sz="0" w:space="0" w:color="auto"/>
                <w:bottom w:val="none" w:sz="0" w:space="0" w:color="auto"/>
                <w:right w:val="none" w:sz="0" w:space="0" w:color="auto"/>
              </w:divBdr>
            </w:div>
            <w:div w:id="4940471">
              <w:marLeft w:val="0"/>
              <w:marRight w:val="0"/>
              <w:marTop w:val="0"/>
              <w:marBottom w:val="0"/>
              <w:divBdr>
                <w:top w:val="none" w:sz="0" w:space="0" w:color="auto"/>
                <w:left w:val="none" w:sz="0" w:space="0" w:color="auto"/>
                <w:bottom w:val="none" w:sz="0" w:space="0" w:color="auto"/>
                <w:right w:val="none" w:sz="0" w:space="0" w:color="auto"/>
              </w:divBdr>
            </w:div>
            <w:div w:id="448857391">
              <w:marLeft w:val="0"/>
              <w:marRight w:val="0"/>
              <w:marTop w:val="0"/>
              <w:marBottom w:val="0"/>
              <w:divBdr>
                <w:top w:val="none" w:sz="0" w:space="0" w:color="auto"/>
                <w:left w:val="none" w:sz="0" w:space="0" w:color="auto"/>
                <w:bottom w:val="none" w:sz="0" w:space="0" w:color="auto"/>
                <w:right w:val="none" w:sz="0" w:space="0" w:color="auto"/>
              </w:divBdr>
            </w:div>
            <w:div w:id="1664041827">
              <w:marLeft w:val="0"/>
              <w:marRight w:val="0"/>
              <w:marTop w:val="0"/>
              <w:marBottom w:val="0"/>
              <w:divBdr>
                <w:top w:val="none" w:sz="0" w:space="0" w:color="auto"/>
                <w:left w:val="none" w:sz="0" w:space="0" w:color="auto"/>
                <w:bottom w:val="none" w:sz="0" w:space="0" w:color="auto"/>
                <w:right w:val="none" w:sz="0" w:space="0" w:color="auto"/>
              </w:divBdr>
            </w:div>
            <w:div w:id="949169317">
              <w:marLeft w:val="0"/>
              <w:marRight w:val="0"/>
              <w:marTop w:val="0"/>
              <w:marBottom w:val="0"/>
              <w:divBdr>
                <w:top w:val="none" w:sz="0" w:space="0" w:color="auto"/>
                <w:left w:val="none" w:sz="0" w:space="0" w:color="auto"/>
                <w:bottom w:val="none" w:sz="0" w:space="0" w:color="auto"/>
                <w:right w:val="none" w:sz="0" w:space="0" w:color="auto"/>
              </w:divBdr>
            </w:div>
            <w:div w:id="1013996003">
              <w:marLeft w:val="0"/>
              <w:marRight w:val="0"/>
              <w:marTop w:val="0"/>
              <w:marBottom w:val="0"/>
              <w:divBdr>
                <w:top w:val="none" w:sz="0" w:space="0" w:color="auto"/>
                <w:left w:val="none" w:sz="0" w:space="0" w:color="auto"/>
                <w:bottom w:val="none" w:sz="0" w:space="0" w:color="auto"/>
                <w:right w:val="none" w:sz="0" w:space="0" w:color="auto"/>
              </w:divBdr>
            </w:div>
            <w:div w:id="1892954915">
              <w:marLeft w:val="0"/>
              <w:marRight w:val="0"/>
              <w:marTop w:val="0"/>
              <w:marBottom w:val="0"/>
              <w:divBdr>
                <w:top w:val="none" w:sz="0" w:space="0" w:color="auto"/>
                <w:left w:val="none" w:sz="0" w:space="0" w:color="auto"/>
                <w:bottom w:val="none" w:sz="0" w:space="0" w:color="auto"/>
                <w:right w:val="none" w:sz="0" w:space="0" w:color="auto"/>
              </w:divBdr>
            </w:div>
            <w:div w:id="1703558844">
              <w:marLeft w:val="0"/>
              <w:marRight w:val="0"/>
              <w:marTop w:val="0"/>
              <w:marBottom w:val="0"/>
              <w:divBdr>
                <w:top w:val="none" w:sz="0" w:space="0" w:color="auto"/>
                <w:left w:val="none" w:sz="0" w:space="0" w:color="auto"/>
                <w:bottom w:val="none" w:sz="0" w:space="0" w:color="auto"/>
                <w:right w:val="none" w:sz="0" w:space="0" w:color="auto"/>
              </w:divBdr>
            </w:div>
            <w:div w:id="1209075747">
              <w:marLeft w:val="0"/>
              <w:marRight w:val="0"/>
              <w:marTop w:val="0"/>
              <w:marBottom w:val="0"/>
              <w:divBdr>
                <w:top w:val="none" w:sz="0" w:space="0" w:color="auto"/>
                <w:left w:val="none" w:sz="0" w:space="0" w:color="auto"/>
                <w:bottom w:val="none" w:sz="0" w:space="0" w:color="auto"/>
                <w:right w:val="none" w:sz="0" w:space="0" w:color="auto"/>
              </w:divBdr>
            </w:div>
            <w:div w:id="1005591814">
              <w:marLeft w:val="0"/>
              <w:marRight w:val="0"/>
              <w:marTop w:val="0"/>
              <w:marBottom w:val="0"/>
              <w:divBdr>
                <w:top w:val="none" w:sz="0" w:space="0" w:color="auto"/>
                <w:left w:val="none" w:sz="0" w:space="0" w:color="auto"/>
                <w:bottom w:val="none" w:sz="0" w:space="0" w:color="auto"/>
                <w:right w:val="none" w:sz="0" w:space="0" w:color="auto"/>
              </w:divBdr>
            </w:div>
            <w:div w:id="2028091401">
              <w:marLeft w:val="0"/>
              <w:marRight w:val="0"/>
              <w:marTop w:val="0"/>
              <w:marBottom w:val="0"/>
              <w:divBdr>
                <w:top w:val="none" w:sz="0" w:space="0" w:color="auto"/>
                <w:left w:val="none" w:sz="0" w:space="0" w:color="auto"/>
                <w:bottom w:val="none" w:sz="0" w:space="0" w:color="auto"/>
                <w:right w:val="none" w:sz="0" w:space="0" w:color="auto"/>
              </w:divBdr>
            </w:div>
            <w:div w:id="1125152858">
              <w:marLeft w:val="0"/>
              <w:marRight w:val="0"/>
              <w:marTop w:val="0"/>
              <w:marBottom w:val="0"/>
              <w:divBdr>
                <w:top w:val="none" w:sz="0" w:space="0" w:color="auto"/>
                <w:left w:val="none" w:sz="0" w:space="0" w:color="auto"/>
                <w:bottom w:val="none" w:sz="0" w:space="0" w:color="auto"/>
                <w:right w:val="none" w:sz="0" w:space="0" w:color="auto"/>
              </w:divBdr>
            </w:div>
            <w:div w:id="968364133">
              <w:marLeft w:val="0"/>
              <w:marRight w:val="0"/>
              <w:marTop w:val="0"/>
              <w:marBottom w:val="0"/>
              <w:divBdr>
                <w:top w:val="none" w:sz="0" w:space="0" w:color="auto"/>
                <w:left w:val="none" w:sz="0" w:space="0" w:color="auto"/>
                <w:bottom w:val="none" w:sz="0" w:space="0" w:color="auto"/>
                <w:right w:val="none" w:sz="0" w:space="0" w:color="auto"/>
              </w:divBdr>
            </w:div>
            <w:div w:id="1959751195">
              <w:marLeft w:val="0"/>
              <w:marRight w:val="0"/>
              <w:marTop w:val="0"/>
              <w:marBottom w:val="0"/>
              <w:divBdr>
                <w:top w:val="none" w:sz="0" w:space="0" w:color="auto"/>
                <w:left w:val="none" w:sz="0" w:space="0" w:color="auto"/>
                <w:bottom w:val="none" w:sz="0" w:space="0" w:color="auto"/>
                <w:right w:val="none" w:sz="0" w:space="0" w:color="auto"/>
              </w:divBdr>
            </w:div>
            <w:div w:id="569657618">
              <w:marLeft w:val="0"/>
              <w:marRight w:val="0"/>
              <w:marTop w:val="0"/>
              <w:marBottom w:val="0"/>
              <w:divBdr>
                <w:top w:val="none" w:sz="0" w:space="0" w:color="auto"/>
                <w:left w:val="none" w:sz="0" w:space="0" w:color="auto"/>
                <w:bottom w:val="none" w:sz="0" w:space="0" w:color="auto"/>
                <w:right w:val="none" w:sz="0" w:space="0" w:color="auto"/>
              </w:divBdr>
            </w:div>
            <w:div w:id="1680622172">
              <w:marLeft w:val="0"/>
              <w:marRight w:val="0"/>
              <w:marTop w:val="0"/>
              <w:marBottom w:val="0"/>
              <w:divBdr>
                <w:top w:val="none" w:sz="0" w:space="0" w:color="auto"/>
                <w:left w:val="none" w:sz="0" w:space="0" w:color="auto"/>
                <w:bottom w:val="none" w:sz="0" w:space="0" w:color="auto"/>
                <w:right w:val="none" w:sz="0" w:space="0" w:color="auto"/>
              </w:divBdr>
            </w:div>
            <w:div w:id="1819109345">
              <w:marLeft w:val="0"/>
              <w:marRight w:val="0"/>
              <w:marTop w:val="0"/>
              <w:marBottom w:val="0"/>
              <w:divBdr>
                <w:top w:val="none" w:sz="0" w:space="0" w:color="auto"/>
                <w:left w:val="none" w:sz="0" w:space="0" w:color="auto"/>
                <w:bottom w:val="none" w:sz="0" w:space="0" w:color="auto"/>
                <w:right w:val="none" w:sz="0" w:space="0" w:color="auto"/>
              </w:divBdr>
            </w:div>
            <w:div w:id="1401948872">
              <w:marLeft w:val="0"/>
              <w:marRight w:val="0"/>
              <w:marTop w:val="0"/>
              <w:marBottom w:val="0"/>
              <w:divBdr>
                <w:top w:val="none" w:sz="0" w:space="0" w:color="auto"/>
                <w:left w:val="none" w:sz="0" w:space="0" w:color="auto"/>
                <w:bottom w:val="none" w:sz="0" w:space="0" w:color="auto"/>
                <w:right w:val="none" w:sz="0" w:space="0" w:color="auto"/>
              </w:divBdr>
            </w:div>
            <w:div w:id="937517392">
              <w:marLeft w:val="0"/>
              <w:marRight w:val="0"/>
              <w:marTop w:val="0"/>
              <w:marBottom w:val="0"/>
              <w:divBdr>
                <w:top w:val="none" w:sz="0" w:space="0" w:color="auto"/>
                <w:left w:val="none" w:sz="0" w:space="0" w:color="auto"/>
                <w:bottom w:val="none" w:sz="0" w:space="0" w:color="auto"/>
                <w:right w:val="none" w:sz="0" w:space="0" w:color="auto"/>
              </w:divBdr>
            </w:div>
            <w:div w:id="1640960678">
              <w:marLeft w:val="0"/>
              <w:marRight w:val="0"/>
              <w:marTop w:val="0"/>
              <w:marBottom w:val="0"/>
              <w:divBdr>
                <w:top w:val="none" w:sz="0" w:space="0" w:color="auto"/>
                <w:left w:val="none" w:sz="0" w:space="0" w:color="auto"/>
                <w:bottom w:val="none" w:sz="0" w:space="0" w:color="auto"/>
                <w:right w:val="none" w:sz="0" w:space="0" w:color="auto"/>
              </w:divBdr>
            </w:div>
            <w:div w:id="2060740111">
              <w:marLeft w:val="0"/>
              <w:marRight w:val="0"/>
              <w:marTop w:val="0"/>
              <w:marBottom w:val="0"/>
              <w:divBdr>
                <w:top w:val="none" w:sz="0" w:space="0" w:color="auto"/>
                <w:left w:val="none" w:sz="0" w:space="0" w:color="auto"/>
                <w:bottom w:val="none" w:sz="0" w:space="0" w:color="auto"/>
                <w:right w:val="none" w:sz="0" w:space="0" w:color="auto"/>
              </w:divBdr>
            </w:div>
            <w:div w:id="2127046132">
              <w:marLeft w:val="0"/>
              <w:marRight w:val="0"/>
              <w:marTop w:val="0"/>
              <w:marBottom w:val="0"/>
              <w:divBdr>
                <w:top w:val="none" w:sz="0" w:space="0" w:color="auto"/>
                <w:left w:val="none" w:sz="0" w:space="0" w:color="auto"/>
                <w:bottom w:val="none" w:sz="0" w:space="0" w:color="auto"/>
                <w:right w:val="none" w:sz="0" w:space="0" w:color="auto"/>
              </w:divBdr>
            </w:div>
            <w:div w:id="227306092">
              <w:marLeft w:val="0"/>
              <w:marRight w:val="0"/>
              <w:marTop w:val="0"/>
              <w:marBottom w:val="0"/>
              <w:divBdr>
                <w:top w:val="none" w:sz="0" w:space="0" w:color="auto"/>
                <w:left w:val="none" w:sz="0" w:space="0" w:color="auto"/>
                <w:bottom w:val="none" w:sz="0" w:space="0" w:color="auto"/>
                <w:right w:val="none" w:sz="0" w:space="0" w:color="auto"/>
              </w:divBdr>
            </w:div>
            <w:div w:id="1317759497">
              <w:marLeft w:val="0"/>
              <w:marRight w:val="0"/>
              <w:marTop w:val="0"/>
              <w:marBottom w:val="0"/>
              <w:divBdr>
                <w:top w:val="none" w:sz="0" w:space="0" w:color="auto"/>
                <w:left w:val="none" w:sz="0" w:space="0" w:color="auto"/>
                <w:bottom w:val="none" w:sz="0" w:space="0" w:color="auto"/>
                <w:right w:val="none" w:sz="0" w:space="0" w:color="auto"/>
              </w:divBdr>
            </w:div>
            <w:div w:id="2046785679">
              <w:marLeft w:val="0"/>
              <w:marRight w:val="0"/>
              <w:marTop w:val="0"/>
              <w:marBottom w:val="0"/>
              <w:divBdr>
                <w:top w:val="none" w:sz="0" w:space="0" w:color="auto"/>
                <w:left w:val="none" w:sz="0" w:space="0" w:color="auto"/>
                <w:bottom w:val="none" w:sz="0" w:space="0" w:color="auto"/>
                <w:right w:val="none" w:sz="0" w:space="0" w:color="auto"/>
              </w:divBdr>
            </w:div>
            <w:div w:id="1008943609">
              <w:marLeft w:val="0"/>
              <w:marRight w:val="0"/>
              <w:marTop w:val="0"/>
              <w:marBottom w:val="0"/>
              <w:divBdr>
                <w:top w:val="none" w:sz="0" w:space="0" w:color="auto"/>
                <w:left w:val="none" w:sz="0" w:space="0" w:color="auto"/>
                <w:bottom w:val="none" w:sz="0" w:space="0" w:color="auto"/>
                <w:right w:val="none" w:sz="0" w:space="0" w:color="auto"/>
              </w:divBdr>
            </w:div>
            <w:div w:id="49161220">
              <w:marLeft w:val="0"/>
              <w:marRight w:val="0"/>
              <w:marTop w:val="0"/>
              <w:marBottom w:val="0"/>
              <w:divBdr>
                <w:top w:val="none" w:sz="0" w:space="0" w:color="auto"/>
                <w:left w:val="none" w:sz="0" w:space="0" w:color="auto"/>
                <w:bottom w:val="none" w:sz="0" w:space="0" w:color="auto"/>
                <w:right w:val="none" w:sz="0" w:space="0" w:color="auto"/>
              </w:divBdr>
            </w:div>
            <w:div w:id="1098521920">
              <w:marLeft w:val="0"/>
              <w:marRight w:val="0"/>
              <w:marTop w:val="0"/>
              <w:marBottom w:val="0"/>
              <w:divBdr>
                <w:top w:val="none" w:sz="0" w:space="0" w:color="auto"/>
                <w:left w:val="none" w:sz="0" w:space="0" w:color="auto"/>
                <w:bottom w:val="none" w:sz="0" w:space="0" w:color="auto"/>
                <w:right w:val="none" w:sz="0" w:space="0" w:color="auto"/>
              </w:divBdr>
            </w:div>
            <w:div w:id="572743026">
              <w:marLeft w:val="0"/>
              <w:marRight w:val="0"/>
              <w:marTop w:val="0"/>
              <w:marBottom w:val="0"/>
              <w:divBdr>
                <w:top w:val="none" w:sz="0" w:space="0" w:color="auto"/>
                <w:left w:val="none" w:sz="0" w:space="0" w:color="auto"/>
                <w:bottom w:val="none" w:sz="0" w:space="0" w:color="auto"/>
                <w:right w:val="none" w:sz="0" w:space="0" w:color="auto"/>
              </w:divBdr>
            </w:div>
            <w:div w:id="115225761">
              <w:marLeft w:val="0"/>
              <w:marRight w:val="0"/>
              <w:marTop w:val="0"/>
              <w:marBottom w:val="0"/>
              <w:divBdr>
                <w:top w:val="none" w:sz="0" w:space="0" w:color="auto"/>
                <w:left w:val="none" w:sz="0" w:space="0" w:color="auto"/>
                <w:bottom w:val="none" w:sz="0" w:space="0" w:color="auto"/>
                <w:right w:val="none" w:sz="0" w:space="0" w:color="auto"/>
              </w:divBdr>
            </w:div>
            <w:div w:id="189028699">
              <w:marLeft w:val="0"/>
              <w:marRight w:val="0"/>
              <w:marTop w:val="0"/>
              <w:marBottom w:val="0"/>
              <w:divBdr>
                <w:top w:val="none" w:sz="0" w:space="0" w:color="auto"/>
                <w:left w:val="none" w:sz="0" w:space="0" w:color="auto"/>
                <w:bottom w:val="none" w:sz="0" w:space="0" w:color="auto"/>
                <w:right w:val="none" w:sz="0" w:space="0" w:color="auto"/>
              </w:divBdr>
            </w:div>
            <w:div w:id="398865779">
              <w:marLeft w:val="0"/>
              <w:marRight w:val="0"/>
              <w:marTop w:val="0"/>
              <w:marBottom w:val="0"/>
              <w:divBdr>
                <w:top w:val="none" w:sz="0" w:space="0" w:color="auto"/>
                <w:left w:val="none" w:sz="0" w:space="0" w:color="auto"/>
                <w:bottom w:val="none" w:sz="0" w:space="0" w:color="auto"/>
                <w:right w:val="none" w:sz="0" w:space="0" w:color="auto"/>
              </w:divBdr>
            </w:div>
            <w:div w:id="334461758">
              <w:marLeft w:val="0"/>
              <w:marRight w:val="0"/>
              <w:marTop w:val="0"/>
              <w:marBottom w:val="0"/>
              <w:divBdr>
                <w:top w:val="none" w:sz="0" w:space="0" w:color="auto"/>
                <w:left w:val="none" w:sz="0" w:space="0" w:color="auto"/>
                <w:bottom w:val="none" w:sz="0" w:space="0" w:color="auto"/>
                <w:right w:val="none" w:sz="0" w:space="0" w:color="auto"/>
              </w:divBdr>
            </w:div>
            <w:div w:id="579412037">
              <w:marLeft w:val="0"/>
              <w:marRight w:val="0"/>
              <w:marTop w:val="0"/>
              <w:marBottom w:val="0"/>
              <w:divBdr>
                <w:top w:val="none" w:sz="0" w:space="0" w:color="auto"/>
                <w:left w:val="none" w:sz="0" w:space="0" w:color="auto"/>
                <w:bottom w:val="none" w:sz="0" w:space="0" w:color="auto"/>
                <w:right w:val="none" w:sz="0" w:space="0" w:color="auto"/>
              </w:divBdr>
            </w:div>
            <w:div w:id="182326807">
              <w:marLeft w:val="0"/>
              <w:marRight w:val="0"/>
              <w:marTop w:val="0"/>
              <w:marBottom w:val="0"/>
              <w:divBdr>
                <w:top w:val="none" w:sz="0" w:space="0" w:color="auto"/>
                <w:left w:val="none" w:sz="0" w:space="0" w:color="auto"/>
                <w:bottom w:val="none" w:sz="0" w:space="0" w:color="auto"/>
                <w:right w:val="none" w:sz="0" w:space="0" w:color="auto"/>
              </w:divBdr>
            </w:div>
            <w:div w:id="41944618">
              <w:marLeft w:val="0"/>
              <w:marRight w:val="0"/>
              <w:marTop w:val="0"/>
              <w:marBottom w:val="0"/>
              <w:divBdr>
                <w:top w:val="none" w:sz="0" w:space="0" w:color="auto"/>
                <w:left w:val="none" w:sz="0" w:space="0" w:color="auto"/>
                <w:bottom w:val="none" w:sz="0" w:space="0" w:color="auto"/>
                <w:right w:val="none" w:sz="0" w:space="0" w:color="auto"/>
              </w:divBdr>
            </w:div>
            <w:div w:id="1934505260">
              <w:marLeft w:val="0"/>
              <w:marRight w:val="0"/>
              <w:marTop w:val="0"/>
              <w:marBottom w:val="0"/>
              <w:divBdr>
                <w:top w:val="none" w:sz="0" w:space="0" w:color="auto"/>
                <w:left w:val="none" w:sz="0" w:space="0" w:color="auto"/>
                <w:bottom w:val="none" w:sz="0" w:space="0" w:color="auto"/>
                <w:right w:val="none" w:sz="0" w:space="0" w:color="auto"/>
              </w:divBdr>
            </w:div>
            <w:div w:id="2073505787">
              <w:marLeft w:val="0"/>
              <w:marRight w:val="0"/>
              <w:marTop w:val="0"/>
              <w:marBottom w:val="0"/>
              <w:divBdr>
                <w:top w:val="none" w:sz="0" w:space="0" w:color="auto"/>
                <w:left w:val="none" w:sz="0" w:space="0" w:color="auto"/>
                <w:bottom w:val="none" w:sz="0" w:space="0" w:color="auto"/>
                <w:right w:val="none" w:sz="0" w:space="0" w:color="auto"/>
              </w:divBdr>
            </w:div>
            <w:div w:id="1056396619">
              <w:marLeft w:val="0"/>
              <w:marRight w:val="0"/>
              <w:marTop w:val="0"/>
              <w:marBottom w:val="0"/>
              <w:divBdr>
                <w:top w:val="none" w:sz="0" w:space="0" w:color="auto"/>
                <w:left w:val="none" w:sz="0" w:space="0" w:color="auto"/>
                <w:bottom w:val="none" w:sz="0" w:space="0" w:color="auto"/>
                <w:right w:val="none" w:sz="0" w:space="0" w:color="auto"/>
              </w:divBdr>
            </w:div>
            <w:div w:id="820729036">
              <w:marLeft w:val="0"/>
              <w:marRight w:val="0"/>
              <w:marTop w:val="0"/>
              <w:marBottom w:val="0"/>
              <w:divBdr>
                <w:top w:val="none" w:sz="0" w:space="0" w:color="auto"/>
                <w:left w:val="none" w:sz="0" w:space="0" w:color="auto"/>
                <w:bottom w:val="none" w:sz="0" w:space="0" w:color="auto"/>
                <w:right w:val="none" w:sz="0" w:space="0" w:color="auto"/>
              </w:divBdr>
            </w:div>
            <w:div w:id="693506955">
              <w:marLeft w:val="0"/>
              <w:marRight w:val="0"/>
              <w:marTop w:val="0"/>
              <w:marBottom w:val="0"/>
              <w:divBdr>
                <w:top w:val="none" w:sz="0" w:space="0" w:color="auto"/>
                <w:left w:val="none" w:sz="0" w:space="0" w:color="auto"/>
                <w:bottom w:val="none" w:sz="0" w:space="0" w:color="auto"/>
                <w:right w:val="none" w:sz="0" w:space="0" w:color="auto"/>
              </w:divBdr>
            </w:div>
            <w:div w:id="1523202770">
              <w:marLeft w:val="0"/>
              <w:marRight w:val="0"/>
              <w:marTop w:val="0"/>
              <w:marBottom w:val="0"/>
              <w:divBdr>
                <w:top w:val="none" w:sz="0" w:space="0" w:color="auto"/>
                <w:left w:val="none" w:sz="0" w:space="0" w:color="auto"/>
                <w:bottom w:val="none" w:sz="0" w:space="0" w:color="auto"/>
                <w:right w:val="none" w:sz="0" w:space="0" w:color="auto"/>
              </w:divBdr>
            </w:div>
            <w:div w:id="378633579">
              <w:marLeft w:val="0"/>
              <w:marRight w:val="0"/>
              <w:marTop w:val="0"/>
              <w:marBottom w:val="0"/>
              <w:divBdr>
                <w:top w:val="none" w:sz="0" w:space="0" w:color="auto"/>
                <w:left w:val="none" w:sz="0" w:space="0" w:color="auto"/>
                <w:bottom w:val="none" w:sz="0" w:space="0" w:color="auto"/>
                <w:right w:val="none" w:sz="0" w:space="0" w:color="auto"/>
              </w:divBdr>
            </w:div>
            <w:div w:id="507257290">
              <w:marLeft w:val="0"/>
              <w:marRight w:val="0"/>
              <w:marTop w:val="0"/>
              <w:marBottom w:val="0"/>
              <w:divBdr>
                <w:top w:val="none" w:sz="0" w:space="0" w:color="auto"/>
                <w:left w:val="none" w:sz="0" w:space="0" w:color="auto"/>
                <w:bottom w:val="none" w:sz="0" w:space="0" w:color="auto"/>
                <w:right w:val="none" w:sz="0" w:space="0" w:color="auto"/>
              </w:divBdr>
            </w:div>
            <w:div w:id="1683243019">
              <w:marLeft w:val="0"/>
              <w:marRight w:val="0"/>
              <w:marTop w:val="0"/>
              <w:marBottom w:val="0"/>
              <w:divBdr>
                <w:top w:val="none" w:sz="0" w:space="0" w:color="auto"/>
                <w:left w:val="none" w:sz="0" w:space="0" w:color="auto"/>
                <w:bottom w:val="none" w:sz="0" w:space="0" w:color="auto"/>
                <w:right w:val="none" w:sz="0" w:space="0" w:color="auto"/>
              </w:divBdr>
            </w:div>
            <w:div w:id="323360805">
              <w:marLeft w:val="0"/>
              <w:marRight w:val="0"/>
              <w:marTop w:val="0"/>
              <w:marBottom w:val="0"/>
              <w:divBdr>
                <w:top w:val="none" w:sz="0" w:space="0" w:color="auto"/>
                <w:left w:val="none" w:sz="0" w:space="0" w:color="auto"/>
                <w:bottom w:val="none" w:sz="0" w:space="0" w:color="auto"/>
                <w:right w:val="none" w:sz="0" w:space="0" w:color="auto"/>
              </w:divBdr>
            </w:div>
            <w:div w:id="1349793242">
              <w:marLeft w:val="0"/>
              <w:marRight w:val="0"/>
              <w:marTop w:val="0"/>
              <w:marBottom w:val="0"/>
              <w:divBdr>
                <w:top w:val="none" w:sz="0" w:space="0" w:color="auto"/>
                <w:left w:val="none" w:sz="0" w:space="0" w:color="auto"/>
                <w:bottom w:val="none" w:sz="0" w:space="0" w:color="auto"/>
                <w:right w:val="none" w:sz="0" w:space="0" w:color="auto"/>
              </w:divBdr>
            </w:div>
            <w:div w:id="369765951">
              <w:marLeft w:val="0"/>
              <w:marRight w:val="0"/>
              <w:marTop w:val="0"/>
              <w:marBottom w:val="0"/>
              <w:divBdr>
                <w:top w:val="none" w:sz="0" w:space="0" w:color="auto"/>
                <w:left w:val="none" w:sz="0" w:space="0" w:color="auto"/>
                <w:bottom w:val="none" w:sz="0" w:space="0" w:color="auto"/>
                <w:right w:val="none" w:sz="0" w:space="0" w:color="auto"/>
              </w:divBdr>
            </w:div>
            <w:div w:id="735274662">
              <w:marLeft w:val="0"/>
              <w:marRight w:val="0"/>
              <w:marTop w:val="0"/>
              <w:marBottom w:val="0"/>
              <w:divBdr>
                <w:top w:val="none" w:sz="0" w:space="0" w:color="auto"/>
                <w:left w:val="none" w:sz="0" w:space="0" w:color="auto"/>
                <w:bottom w:val="none" w:sz="0" w:space="0" w:color="auto"/>
                <w:right w:val="none" w:sz="0" w:space="0" w:color="auto"/>
              </w:divBdr>
            </w:div>
            <w:div w:id="620261095">
              <w:marLeft w:val="0"/>
              <w:marRight w:val="0"/>
              <w:marTop w:val="0"/>
              <w:marBottom w:val="0"/>
              <w:divBdr>
                <w:top w:val="none" w:sz="0" w:space="0" w:color="auto"/>
                <w:left w:val="none" w:sz="0" w:space="0" w:color="auto"/>
                <w:bottom w:val="none" w:sz="0" w:space="0" w:color="auto"/>
                <w:right w:val="none" w:sz="0" w:space="0" w:color="auto"/>
              </w:divBdr>
            </w:div>
            <w:div w:id="915438704">
              <w:marLeft w:val="0"/>
              <w:marRight w:val="0"/>
              <w:marTop w:val="0"/>
              <w:marBottom w:val="0"/>
              <w:divBdr>
                <w:top w:val="none" w:sz="0" w:space="0" w:color="auto"/>
                <w:left w:val="none" w:sz="0" w:space="0" w:color="auto"/>
                <w:bottom w:val="none" w:sz="0" w:space="0" w:color="auto"/>
                <w:right w:val="none" w:sz="0" w:space="0" w:color="auto"/>
              </w:divBdr>
            </w:div>
            <w:div w:id="71508436">
              <w:marLeft w:val="0"/>
              <w:marRight w:val="0"/>
              <w:marTop w:val="0"/>
              <w:marBottom w:val="0"/>
              <w:divBdr>
                <w:top w:val="none" w:sz="0" w:space="0" w:color="auto"/>
                <w:left w:val="none" w:sz="0" w:space="0" w:color="auto"/>
                <w:bottom w:val="none" w:sz="0" w:space="0" w:color="auto"/>
                <w:right w:val="none" w:sz="0" w:space="0" w:color="auto"/>
              </w:divBdr>
            </w:div>
            <w:div w:id="1548107255">
              <w:marLeft w:val="0"/>
              <w:marRight w:val="0"/>
              <w:marTop w:val="0"/>
              <w:marBottom w:val="0"/>
              <w:divBdr>
                <w:top w:val="none" w:sz="0" w:space="0" w:color="auto"/>
                <w:left w:val="none" w:sz="0" w:space="0" w:color="auto"/>
                <w:bottom w:val="none" w:sz="0" w:space="0" w:color="auto"/>
                <w:right w:val="none" w:sz="0" w:space="0" w:color="auto"/>
              </w:divBdr>
            </w:div>
            <w:div w:id="1222643844">
              <w:marLeft w:val="0"/>
              <w:marRight w:val="0"/>
              <w:marTop w:val="0"/>
              <w:marBottom w:val="0"/>
              <w:divBdr>
                <w:top w:val="none" w:sz="0" w:space="0" w:color="auto"/>
                <w:left w:val="none" w:sz="0" w:space="0" w:color="auto"/>
                <w:bottom w:val="none" w:sz="0" w:space="0" w:color="auto"/>
                <w:right w:val="none" w:sz="0" w:space="0" w:color="auto"/>
              </w:divBdr>
            </w:div>
            <w:div w:id="85932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88721">
      <w:bodyDiv w:val="1"/>
      <w:marLeft w:val="0"/>
      <w:marRight w:val="0"/>
      <w:marTop w:val="0"/>
      <w:marBottom w:val="0"/>
      <w:divBdr>
        <w:top w:val="none" w:sz="0" w:space="0" w:color="auto"/>
        <w:left w:val="none" w:sz="0" w:space="0" w:color="auto"/>
        <w:bottom w:val="none" w:sz="0" w:space="0" w:color="auto"/>
        <w:right w:val="none" w:sz="0" w:space="0" w:color="auto"/>
      </w:divBdr>
      <w:divsChild>
        <w:div w:id="1670867537">
          <w:marLeft w:val="0"/>
          <w:marRight w:val="0"/>
          <w:marTop w:val="0"/>
          <w:marBottom w:val="0"/>
          <w:divBdr>
            <w:top w:val="none" w:sz="0" w:space="0" w:color="auto"/>
            <w:left w:val="none" w:sz="0" w:space="0" w:color="auto"/>
            <w:bottom w:val="none" w:sz="0" w:space="0" w:color="auto"/>
            <w:right w:val="none" w:sz="0" w:space="0" w:color="auto"/>
          </w:divBdr>
          <w:divsChild>
            <w:div w:id="426315646">
              <w:marLeft w:val="0"/>
              <w:marRight w:val="0"/>
              <w:marTop w:val="0"/>
              <w:marBottom w:val="0"/>
              <w:divBdr>
                <w:top w:val="none" w:sz="0" w:space="0" w:color="auto"/>
                <w:left w:val="none" w:sz="0" w:space="0" w:color="auto"/>
                <w:bottom w:val="none" w:sz="0" w:space="0" w:color="auto"/>
                <w:right w:val="none" w:sz="0" w:space="0" w:color="auto"/>
              </w:divBdr>
              <w:divsChild>
                <w:div w:id="10536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128989">
      <w:bodyDiv w:val="1"/>
      <w:marLeft w:val="0"/>
      <w:marRight w:val="0"/>
      <w:marTop w:val="0"/>
      <w:marBottom w:val="0"/>
      <w:divBdr>
        <w:top w:val="none" w:sz="0" w:space="0" w:color="auto"/>
        <w:left w:val="none" w:sz="0" w:space="0" w:color="auto"/>
        <w:bottom w:val="none" w:sz="0" w:space="0" w:color="auto"/>
        <w:right w:val="none" w:sz="0" w:space="0" w:color="auto"/>
      </w:divBdr>
      <w:divsChild>
        <w:div w:id="466358552">
          <w:marLeft w:val="0"/>
          <w:marRight w:val="0"/>
          <w:marTop w:val="0"/>
          <w:marBottom w:val="0"/>
          <w:divBdr>
            <w:top w:val="none" w:sz="0" w:space="0" w:color="auto"/>
            <w:left w:val="none" w:sz="0" w:space="0" w:color="auto"/>
            <w:bottom w:val="none" w:sz="0" w:space="0" w:color="auto"/>
            <w:right w:val="none" w:sz="0" w:space="0" w:color="auto"/>
          </w:divBdr>
          <w:divsChild>
            <w:div w:id="1980112752">
              <w:marLeft w:val="0"/>
              <w:marRight w:val="0"/>
              <w:marTop w:val="0"/>
              <w:marBottom w:val="0"/>
              <w:divBdr>
                <w:top w:val="none" w:sz="0" w:space="0" w:color="auto"/>
                <w:left w:val="none" w:sz="0" w:space="0" w:color="auto"/>
                <w:bottom w:val="none" w:sz="0" w:space="0" w:color="auto"/>
                <w:right w:val="none" w:sz="0" w:space="0" w:color="auto"/>
              </w:divBdr>
              <w:divsChild>
                <w:div w:id="211991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483704">
      <w:bodyDiv w:val="1"/>
      <w:marLeft w:val="0"/>
      <w:marRight w:val="0"/>
      <w:marTop w:val="0"/>
      <w:marBottom w:val="0"/>
      <w:divBdr>
        <w:top w:val="none" w:sz="0" w:space="0" w:color="auto"/>
        <w:left w:val="none" w:sz="0" w:space="0" w:color="auto"/>
        <w:bottom w:val="none" w:sz="0" w:space="0" w:color="auto"/>
        <w:right w:val="none" w:sz="0" w:space="0" w:color="auto"/>
      </w:divBdr>
      <w:divsChild>
        <w:div w:id="894316483">
          <w:marLeft w:val="0"/>
          <w:marRight w:val="0"/>
          <w:marTop w:val="0"/>
          <w:marBottom w:val="0"/>
          <w:divBdr>
            <w:top w:val="none" w:sz="0" w:space="0" w:color="auto"/>
            <w:left w:val="none" w:sz="0" w:space="0" w:color="auto"/>
            <w:bottom w:val="none" w:sz="0" w:space="0" w:color="auto"/>
            <w:right w:val="none" w:sz="0" w:space="0" w:color="auto"/>
          </w:divBdr>
          <w:divsChild>
            <w:div w:id="1206404361">
              <w:marLeft w:val="0"/>
              <w:marRight w:val="0"/>
              <w:marTop w:val="0"/>
              <w:marBottom w:val="0"/>
              <w:divBdr>
                <w:top w:val="none" w:sz="0" w:space="0" w:color="auto"/>
                <w:left w:val="none" w:sz="0" w:space="0" w:color="auto"/>
                <w:bottom w:val="none" w:sz="0" w:space="0" w:color="auto"/>
                <w:right w:val="none" w:sz="0" w:space="0" w:color="auto"/>
              </w:divBdr>
              <w:divsChild>
                <w:div w:id="2021422811">
                  <w:marLeft w:val="0"/>
                  <w:marRight w:val="0"/>
                  <w:marTop w:val="0"/>
                  <w:marBottom w:val="0"/>
                  <w:divBdr>
                    <w:top w:val="none" w:sz="0" w:space="0" w:color="auto"/>
                    <w:left w:val="none" w:sz="0" w:space="0" w:color="auto"/>
                    <w:bottom w:val="none" w:sz="0" w:space="0" w:color="auto"/>
                    <w:right w:val="none" w:sz="0" w:space="0" w:color="auto"/>
                  </w:divBdr>
                </w:div>
              </w:divsChild>
            </w:div>
            <w:div w:id="1286545485">
              <w:marLeft w:val="0"/>
              <w:marRight w:val="0"/>
              <w:marTop w:val="0"/>
              <w:marBottom w:val="0"/>
              <w:divBdr>
                <w:top w:val="none" w:sz="0" w:space="0" w:color="auto"/>
                <w:left w:val="none" w:sz="0" w:space="0" w:color="auto"/>
                <w:bottom w:val="none" w:sz="0" w:space="0" w:color="auto"/>
                <w:right w:val="none" w:sz="0" w:space="0" w:color="auto"/>
              </w:divBdr>
              <w:divsChild>
                <w:div w:id="210830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663155">
          <w:marLeft w:val="0"/>
          <w:marRight w:val="0"/>
          <w:marTop w:val="0"/>
          <w:marBottom w:val="0"/>
          <w:divBdr>
            <w:top w:val="none" w:sz="0" w:space="0" w:color="auto"/>
            <w:left w:val="none" w:sz="0" w:space="0" w:color="auto"/>
            <w:bottom w:val="none" w:sz="0" w:space="0" w:color="auto"/>
            <w:right w:val="none" w:sz="0" w:space="0" w:color="auto"/>
          </w:divBdr>
          <w:divsChild>
            <w:div w:id="1538392802">
              <w:marLeft w:val="0"/>
              <w:marRight w:val="0"/>
              <w:marTop w:val="0"/>
              <w:marBottom w:val="0"/>
              <w:divBdr>
                <w:top w:val="none" w:sz="0" w:space="0" w:color="auto"/>
                <w:left w:val="none" w:sz="0" w:space="0" w:color="auto"/>
                <w:bottom w:val="none" w:sz="0" w:space="0" w:color="auto"/>
                <w:right w:val="none" w:sz="0" w:space="0" w:color="auto"/>
              </w:divBdr>
              <w:divsChild>
                <w:div w:id="167884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354048">
      <w:bodyDiv w:val="1"/>
      <w:marLeft w:val="0"/>
      <w:marRight w:val="0"/>
      <w:marTop w:val="0"/>
      <w:marBottom w:val="0"/>
      <w:divBdr>
        <w:top w:val="none" w:sz="0" w:space="0" w:color="auto"/>
        <w:left w:val="none" w:sz="0" w:space="0" w:color="auto"/>
        <w:bottom w:val="none" w:sz="0" w:space="0" w:color="auto"/>
        <w:right w:val="none" w:sz="0" w:space="0" w:color="auto"/>
      </w:divBdr>
    </w:div>
    <w:div w:id="2072074378">
      <w:bodyDiv w:val="1"/>
      <w:marLeft w:val="0"/>
      <w:marRight w:val="0"/>
      <w:marTop w:val="0"/>
      <w:marBottom w:val="0"/>
      <w:divBdr>
        <w:top w:val="none" w:sz="0" w:space="0" w:color="auto"/>
        <w:left w:val="none" w:sz="0" w:space="0" w:color="auto"/>
        <w:bottom w:val="none" w:sz="0" w:space="0" w:color="auto"/>
        <w:right w:val="none" w:sz="0" w:space="0" w:color="auto"/>
      </w:divBdr>
      <w:divsChild>
        <w:div w:id="126826716">
          <w:marLeft w:val="0"/>
          <w:marRight w:val="0"/>
          <w:marTop w:val="0"/>
          <w:marBottom w:val="0"/>
          <w:divBdr>
            <w:top w:val="none" w:sz="0" w:space="0" w:color="auto"/>
            <w:left w:val="none" w:sz="0" w:space="0" w:color="auto"/>
            <w:bottom w:val="none" w:sz="0" w:space="0" w:color="auto"/>
            <w:right w:val="none" w:sz="0" w:space="0" w:color="auto"/>
          </w:divBdr>
          <w:divsChild>
            <w:div w:id="861943524">
              <w:marLeft w:val="0"/>
              <w:marRight w:val="0"/>
              <w:marTop w:val="0"/>
              <w:marBottom w:val="0"/>
              <w:divBdr>
                <w:top w:val="none" w:sz="0" w:space="0" w:color="auto"/>
                <w:left w:val="none" w:sz="0" w:space="0" w:color="auto"/>
                <w:bottom w:val="none" w:sz="0" w:space="0" w:color="auto"/>
                <w:right w:val="none" w:sz="0" w:space="0" w:color="auto"/>
              </w:divBdr>
            </w:div>
            <w:div w:id="1899707180">
              <w:marLeft w:val="0"/>
              <w:marRight w:val="0"/>
              <w:marTop w:val="0"/>
              <w:marBottom w:val="0"/>
              <w:divBdr>
                <w:top w:val="none" w:sz="0" w:space="0" w:color="auto"/>
                <w:left w:val="none" w:sz="0" w:space="0" w:color="auto"/>
                <w:bottom w:val="none" w:sz="0" w:space="0" w:color="auto"/>
                <w:right w:val="none" w:sz="0" w:space="0" w:color="auto"/>
              </w:divBdr>
            </w:div>
            <w:div w:id="474765124">
              <w:marLeft w:val="0"/>
              <w:marRight w:val="0"/>
              <w:marTop w:val="0"/>
              <w:marBottom w:val="0"/>
              <w:divBdr>
                <w:top w:val="none" w:sz="0" w:space="0" w:color="auto"/>
                <w:left w:val="none" w:sz="0" w:space="0" w:color="auto"/>
                <w:bottom w:val="none" w:sz="0" w:space="0" w:color="auto"/>
                <w:right w:val="none" w:sz="0" w:space="0" w:color="auto"/>
              </w:divBdr>
            </w:div>
            <w:div w:id="178383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sv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svg"/><Relationship Id="rId11" Type="http://schemas.openxmlformats.org/officeDocument/2006/relationships/image" Target="media/image4.sv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sv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microsoft.com/office/2011/relationships/people" Target="peop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sv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37E7A64-ACAA-471F-B1BC-B3CB6D9EB425}">
  <we:reference id="wa104099688" version="1.3.0.0" store="it-IT"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4E463A-D442-7A43-AFD1-9BA079ED8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48</Pages>
  <Words>9516</Words>
  <Characters>54242</Characters>
  <Application>Microsoft Office Word</Application>
  <DocSecurity>0</DocSecurity>
  <Lines>452</Lines>
  <Paragraphs>127</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63631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Giulio Antonio Abbo</dc:creator>
  <cp:keywords/>
  <dc:description/>
  <cp:lastModifiedBy>Massimiliano Bonetti</cp:lastModifiedBy>
  <cp:revision>15</cp:revision>
  <cp:lastPrinted>2019-11-05T17:03:00Z</cp:lastPrinted>
  <dcterms:created xsi:type="dcterms:W3CDTF">2019-11-05T19:53:00Z</dcterms:created>
  <dcterms:modified xsi:type="dcterms:W3CDTF">2019-11-09T11:58:00Z</dcterms:modified>
</cp:coreProperties>
</file>